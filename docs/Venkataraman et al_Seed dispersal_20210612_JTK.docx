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93588"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LRH :</w:t>
      </w:r>
      <w:r w:rsidRPr="008050E5">
        <w:rPr>
          <w:color w:val="000000" w:themeColor="text1"/>
          <w:lang w:val="en-US"/>
        </w:rPr>
        <w:tab/>
        <w:t xml:space="preserve">Venkataraman </w:t>
      </w:r>
      <w:r w:rsidRPr="008050E5">
        <w:rPr>
          <w:i/>
          <w:color w:val="000000" w:themeColor="text1"/>
          <w:lang w:val="en-US"/>
        </w:rPr>
        <w:t>et al.</w:t>
      </w:r>
    </w:p>
    <w:p w14:paraId="24E75FD9"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RRH :</w:t>
      </w:r>
      <w:r w:rsidRPr="008050E5">
        <w:rPr>
          <w:color w:val="000000" w:themeColor="text1"/>
          <w:lang w:val="en-US"/>
        </w:rPr>
        <w:tab/>
      </w:r>
      <w:proofErr w:type="spellStart"/>
      <w:r w:rsidRPr="008050E5">
        <w:rPr>
          <w:color w:val="000000" w:themeColor="text1"/>
          <w:lang w:val="en-US"/>
        </w:rPr>
        <w:t>Epizoochorous</w:t>
      </w:r>
      <w:proofErr w:type="spellEnd"/>
      <w:r w:rsidRPr="008050E5">
        <w:rPr>
          <w:color w:val="000000" w:themeColor="text1"/>
          <w:lang w:val="en-US"/>
        </w:rPr>
        <w:t xml:space="preserve"> Seed Dispersal </w:t>
      </w:r>
      <w:r w:rsidR="00CC10AD" w:rsidRPr="008050E5">
        <w:rPr>
          <w:color w:val="000000" w:themeColor="text1"/>
          <w:lang w:val="en-US"/>
        </w:rPr>
        <w:t>by Gelada</w:t>
      </w:r>
      <w:r w:rsidR="007057AB" w:rsidRPr="008050E5">
        <w:rPr>
          <w:color w:val="000000" w:themeColor="text1"/>
          <w:lang w:val="en-US"/>
        </w:rPr>
        <w:t>s</w:t>
      </w:r>
    </w:p>
    <w:p w14:paraId="5B54DF92" w14:textId="77777777" w:rsidR="009965FC" w:rsidRPr="008050E5" w:rsidRDefault="009965FC" w:rsidP="006136E0">
      <w:pPr>
        <w:spacing w:line="480" w:lineRule="auto"/>
        <w:outlineLvl w:val="0"/>
        <w:rPr>
          <w:b/>
          <w:color w:val="000000" w:themeColor="text1"/>
          <w:lang w:val="en-US"/>
        </w:rPr>
      </w:pPr>
    </w:p>
    <w:p w14:paraId="6211D8C7" w14:textId="03FFB7A2" w:rsidR="00CC10AD" w:rsidRPr="008050E5" w:rsidRDefault="00CC10AD" w:rsidP="006136E0">
      <w:pPr>
        <w:spacing w:line="480" w:lineRule="auto"/>
        <w:outlineLvl w:val="0"/>
        <w:rPr>
          <w:b/>
          <w:color w:val="000000" w:themeColor="text1"/>
          <w:lang w:val="en-US"/>
        </w:rPr>
      </w:pPr>
      <w:proofErr w:type="spellStart"/>
      <w:r w:rsidRPr="008050E5">
        <w:rPr>
          <w:b/>
          <w:color w:val="000000" w:themeColor="text1"/>
          <w:lang w:val="en-US"/>
        </w:rPr>
        <w:t>Epizoochorous</w:t>
      </w:r>
      <w:proofErr w:type="spellEnd"/>
      <w:r w:rsidRPr="008050E5">
        <w:rPr>
          <w:b/>
          <w:color w:val="000000" w:themeColor="text1"/>
          <w:lang w:val="en-US"/>
        </w:rPr>
        <w:t xml:space="preserve"> seed dispersal by a</w:t>
      </w:r>
      <w:r w:rsidR="007057AB" w:rsidRPr="008050E5">
        <w:rPr>
          <w:b/>
          <w:color w:val="000000" w:themeColor="text1"/>
          <w:lang w:val="en-US"/>
        </w:rPr>
        <w:t>n</w:t>
      </w:r>
      <w:r w:rsidRPr="008050E5">
        <w:rPr>
          <w:b/>
          <w:color w:val="000000" w:themeColor="text1"/>
          <w:lang w:val="en-US"/>
        </w:rPr>
        <w:t xml:space="preserve"> </w:t>
      </w:r>
      <w:r w:rsidR="007057AB" w:rsidRPr="008050E5">
        <w:rPr>
          <w:b/>
          <w:color w:val="000000" w:themeColor="text1"/>
          <w:lang w:val="en-US"/>
        </w:rPr>
        <w:t>Afro</w:t>
      </w:r>
      <w:r w:rsidRPr="008050E5">
        <w:rPr>
          <w:b/>
          <w:color w:val="000000" w:themeColor="text1"/>
          <w:lang w:val="en-US"/>
        </w:rPr>
        <w:t>montane savanna primate</w:t>
      </w:r>
    </w:p>
    <w:p w14:paraId="61B623FB" w14:textId="77777777" w:rsidR="004D2DB6" w:rsidRPr="00F35E2D" w:rsidRDefault="004D2DB6" w:rsidP="006136E0">
      <w:pPr>
        <w:spacing w:line="480" w:lineRule="auto"/>
        <w:rPr>
          <w:b/>
          <w:color w:val="000000" w:themeColor="text1"/>
          <w:lang w:val="en-US"/>
        </w:rPr>
      </w:pPr>
    </w:p>
    <w:p w14:paraId="238F3E49" w14:textId="1FAF532F" w:rsidR="004D2DB6" w:rsidRPr="008050E5" w:rsidRDefault="004D2DB6" w:rsidP="006136E0">
      <w:pPr>
        <w:spacing w:line="480" w:lineRule="auto"/>
        <w:outlineLvl w:val="0"/>
        <w:rPr>
          <w:color w:val="000000" w:themeColor="text1"/>
          <w:lang w:val="en-US"/>
        </w:rPr>
      </w:pPr>
      <w:r w:rsidRPr="008050E5">
        <w:rPr>
          <w:color w:val="000000" w:themeColor="text1"/>
          <w:lang w:val="en-US"/>
        </w:rPr>
        <w:t>Vivek V. Venkataraman</w:t>
      </w:r>
      <w:r w:rsidRPr="008050E5">
        <w:rPr>
          <w:color w:val="000000" w:themeColor="text1"/>
          <w:vertAlign w:val="superscript"/>
          <w:lang w:val="en-US"/>
        </w:rPr>
        <w:t>1</w:t>
      </w:r>
      <w:r w:rsidR="008429C2" w:rsidRPr="008050E5">
        <w:rPr>
          <w:color w:val="000000" w:themeColor="text1"/>
          <w:vertAlign w:val="superscript"/>
          <w:lang w:val="en-US"/>
        </w:rPr>
        <w:t>,2</w:t>
      </w:r>
      <w:r w:rsidRPr="008050E5">
        <w:rPr>
          <w:color w:val="000000" w:themeColor="text1"/>
          <w:vertAlign w:val="superscript"/>
          <w:lang w:val="en-US"/>
        </w:rPr>
        <w:t>,</w:t>
      </w:r>
      <w:r w:rsidRPr="008050E5">
        <w:rPr>
          <w:color w:val="000000" w:themeColor="text1"/>
          <w:lang w:val="en-US"/>
        </w:rPr>
        <w:t xml:space="preserve"> *, Carrie Miller</w:t>
      </w:r>
      <w:r w:rsidR="008429C2" w:rsidRPr="008050E5">
        <w:rPr>
          <w:color w:val="000000" w:themeColor="text1"/>
          <w:vertAlign w:val="superscript"/>
          <w:lang w:val="en-US"/>
        </w:rPr>
        <w:t>2,3</w:t>
      </w:r>
      <w:r w:rsidRPr="008050E5">
        <w:rPr>
          <w:color w:val="000000" w:themeColor="text1"/>
          <w:lang w:val="en-US"/>
        </w:rPr>
        <w:t>,</w:t>
      </w:r>
      <w:r w:rsidR="00DE31BC" w:rsidRPr="008050E5">
        <w:rPr>
          <w:color w:val="000000" w:themeColor="text1"/>
          <w:lang w:val="en-US"/>
        </w:rPr>
        <w:t xml:space="preserve"> Iris Foxfoot</w:t>
      </w:r>
      <w:r w:rsidR="008429C2" w:rsidRPr="008050E5">
        <w:rPr>
          <w:color w:val="000000" w:themeColor="text1"/>
          <w:vertAlign w:val="superscript"/>
          <w:lang w:val="en-US"/>
        </w:rPr>
        <w:t>2</w:t>
      </w:r>
      <w:r w:rsidR="00DE31BC" w:rsidRPr="008050E5">
        <w:rPr>
          <w:color w:val="000000" w:themeColor="text1"/>
          <w:lang w:val="en-US"/>
        </w:rPr>
        <w:t xml:space="preserve">, </w:t>
      </w:r>
      <w:r w:rsidRPr="008050E5">
        <w:rPr>
          <w:color w:val="000000" w:themeColor="text1"/>
          <w:lang w:val="en-US"/>
        </w:rPr>
        <w:t>Bing Lin</w:t>
      </w:r>
      <w:r w:rsidR="008429C2" w:rsidRPr="008050E5">
        <w:rPr>
          <w:color w:val="000000" w:themeColor="text1"/>
          <w:vertAlign w:val="superscript"/>
          <w:lang w:val="en-US"/>
        </w:rPr>
        <w:t>2</w:t>
      </w:r>
      <w:r w:rsidR="00F25BAB">
        <w:rPr>
          <w:color w:val="000000" w:themeColor="text1"/>
          <w:vertAlign w:val="superscript"/>
          <w:lang w:val="en-US"/>
        </w:rPr>
        <w:t>,4</w:t>
      </w:r>
      <w:r w:rsidR="00DE31BC" w:rsidRPr="008050E5">
        <w:rPr>
          <w:color w:val="000000" w:themeColor="text1"/>
          <w:lang w:val="en-US"/>
        </w:rPr>
        <w:t xml:space="preserve">, </w:t>
      </w:r>
      <w:r w:rsidR="00C5009D" w:rsidRPr="008050E5">
        <w:rPr>
          <w:color w:val="000000" w:themeColor="text1"/>
          <w:lang w:val="en-US"/>
        </w:rPr>
        <w:t>Zac</w:t>
      </w:r>
      <w:r w:rsidR="00ED499B" w:rsidRPr="008050E5">
        <w:rPr>
          <w:color w:val="000000" w:themeColor="text1"/>
          <w:lang w:val="en-US"/>
        </w:rPr>
        <w:t>k</w:t>
      </w:r>
      <w:r w:rsidR="00C5009D" w:rsidRPr="008050E5">
        <w:rPr>
          <w:color w:val="000000" w:themeColor="text1"/>
          <w:lang w:val="en-US"/>
        </w:rPr>
        <w:t xml:space="preserve"> L. Petrie</w:t>
      </w:r>
      <w:r w:rsidR="00C5009D" w:rsidRPr="008050E5">
        <w:rPr>
          <w:color w:val="000000" w:themeColor="text1"/>
          <w:vertAlign w:val="superscript"/>
          <w:lang w:val="en-US"/>
        </w:rPr>
        <w:t>2</w:t>
      </w:r>
      <w:r w:rsidR="00C5009D" w:rsidRPr="008050E5">
        <w:rPr>
          <w:color w:val="000000" w:themeColor="text1"/>
          <w:lang w:val="en-US"/>
        </w:rPr>
        <w:t>,</w:t>
      </w:r>
      <w:r w:rsidR="009910B8">
        <w:rPr>
          <w:color w:val="000000" w:themeColor="text1"/>
          <w:lang w:val="en-US"/>
        </w:rPr>
        <w:t xml:space="preserve"> </w:t>
      </w:r>
      <w:r w:rsidR="00DE31BC" w:rsidRPr="008050E5">
        <w:rPr>
          <w:color w:val="000000" w:themeColor="text1"/>
          <w:lang w:val="en-US"/>
        </w:rPr>
        <w:t>Ruth A. Simberloff</w:t>
      </w:r>
      <w:r w:rsidR="008429C2" w:rsidRPr="008050E5">
        <w:rPr>
          <w:color w:val="000000" w:themeColor="text1"/>
          <w:vertAlign w:val="superscript"/>
          <w:lang w:val="en-US"/>
        </w:rPr>
        <w:t>2</w:t>
      </w:r>
      <w:r w:rsidR="00DE31BC" w:rsidRPr="008050E5">
        <w:rPr>
          <w:color w:val="000000" w:themeColor="text1"/>
          <w:lang w:val="en-US"/>
        </w:rPr>
        <w:t>,</w:t>
      </w:r>
      <w:r w:rsidR="000874D4">
        <w:rPr>
          <w:color w:val="000000" w:themeColor="text1"/>
          <w:lang w:val="en-US"/>
        </w:rPr>
        <w:t xml:space="preserve"> Odin Bernardo</w:t>
      </w:r>
      <w:r w:rsidR="000874D4" w:rsidRPr="008050E5">
        <w:rPr>
          <w:color w:val="000000" w:themeColor="text1"/>
          <w:vertAlign w:val="superscript"/>
          <w:lang w:val="en-US"/>
        </w:rPr>
        <w:t>2</w:t>
      </w:r>
      <w:r w:rsidR="000874D4">
        <w:rPr>
          <w:color w:val="000000" w:themeColor="text1"/>
          <w:lang w:val="en-US"/>
        </w:rPr>
        <w:t>, Nathan Redon</w:t>
      </w:r>
      <w:r w:rsidR="000874D4" w:rsidRPr="008050E5">
        <w:rPr>
          <w:color w:val="000000" w:themeColor="text1"/>
          <w:vertAlign w:val="superscript"/>
          <w:lang w:val="en-US"/>
        </w:rPr>
        <w:t>2</w:t>
      </w:r>
      <w:r w:rsidR="000874D4">
        <w:rPr>
          <w:color w:val="000000" w:themeColor="text1"/>
          <w:lang w:val="en-US"/>
        </w:rPr>
        <w:t xml:space="preserve">, </w:t>
      </w:r>
      <w:proofErr w:type="spellStart"/>
      <w:r w:rsidR="008C4E99">
        <w:rPr>
          <w:color w:val="000000" w:themeColor="text1"/>
          <w:lang w:val="en-US"/>
        </w:rPr>
        <w:t>Triana</w:t>
      </w:r>
      <w:proofErr w:type="spellEnd"/>
      <w:r w:rsidR="008C4E99">
        <w:rPr>
          <w:color w:val="000000" w:themeColor="text1"/>
          <w:lang w:val="en-US"/>
        </w:rPr>
        <w:t xml:space="preserve"> Hohn</w:t>
      </w:r>
      <w:r w:rsidR="00726215">
        <w:rPr>
          <w:color w:val="000000" w:themeColor="text1"/>
          <w:vertAlign w:val="superscript"/>
          <w:lang w:val="en-US"/>
        </w:rPr>
        <w:t>5</w:t>
      </w:r>
      <w:r w:rsidR="008C4E99">
        <w:rPr>
          <w:color w:val="000000" w:themeColor="text1"/>
          <w:lang w:val="en-US"/>
        </w:rPr>
        <w:t>,</w:t>
      </w:r>
      <w:r w:rsidR="00C5009D" w:rsidRPr="008050E5">
        <w:rPr>
          <w:color w:val="000000" w:themeColor="text1"/>
          <w:lang w:val="en-US"/>
        </w:rPr>
        <w:t xml:space="preserve"> </w:t>
      </w:r>
      <w:r w:rsidRPr="008050E5">
        <w:rPr>
          <w:color w:val="000000" w:themeColor="text1"/>
          <w:lang w:val="en-US"/>
        </w:rPr>
        <w:t>Jeffrey T. Kerby</w:t>
      </w:r>
      <w:r w:rsidR="008429C2" w:rsidRPr="008050E5">
        <w:rPr>
          <w:color w:val="000000" w:themeColor="text1"/>
          <w:vertAlign w:val="superscript"/>
          <w:lang w:val="en-US"/>
        </w:rPr>
        <w:t>2,</w:t>
      </w:r>
      <w:r w:rsidR="00726215">
        <w:rPr>
          <w:color w:val="000000" w:themeColor="text1"/>
          <w:vertAlign w:val="superscript"/>
          <w:lang w:val="en-US"/>
        </w:rPr>
        <w:t>6</w:t>
      </w:r>
      <w:r w:rsidRPr="008050E5">
        <w:rPr>
          <w:color w:val="000000" w:themeColor="text1"/>
          <w:lang w:val="en-US"/>
        </w:rPr>
        <w:t>, Nga Nguyen</w:t>
      </w:r>
      <w:r w:rsidR="008429C2" w:rsidRPr="008050E5">
        <w:rPr>
          <w:color w:val="000000" w:themeColor="text1"/>
          <w:vertAlign w:val="superscript"/>
          <w:lang w:val="en-US"/>
        </w:rPr>
        <w:t>2,</w:t>
      </w:r>
      <w:r w:rsidR="00726215">
        <w:rPr>
          <w:color w:val="000000" w:themeColor="text1"/>
          <w:vertAlign w:val="superscript"/>
          <w:lang w:val="en-US"/>
        </w:rPr>
        <w:t>7</w:t>
      </w:r>
      <w:r w:rsidRPr="008050E5">
        <w:rPr>
          <w:color w:val="000000" w:themeColor="text1"/>
          <w:lang w:val="en-US"/>
        </w:rPr>
        <w:t>, Peter J. Fashing</w:t>
      </w:r>
      <w:r w:rsidR="008429C2" w:rsidRPr="008050E5">
        <w:rPr>
          <w:color w:val="000000" w:themeColor="text1"/>
          <w:vertAlign w:val="superscript"/>
          <w:lang w:val="en-US"/>
        </w:rPr>
        <w:t>2,</w:t>
      </w:r>
      <w:r w:rsidR="00726215">
        <w:rPr>
          <w:color w:val="000000" w:themeColor="text1"/>
          <w:vertAlign w:val="superscript"/>
          <w:lang w:val="en-US"/>
        </w:rPr>
        <w:t>7</w:t>
      </w:r>
    </w:p>
    <w:p w14:paraId="495531CA" w14:textId="77777777" w:rsidR="004D2DB6" w:rsidRPr="008050E5" w:rsidRDefault="004D2DB6" w:rsidP="006136E0">
      <w:pPr>
        <w:spacing w:line="480" w:lineRule="auto"/>
        <w:rPr>
          <w:color w:val="000000" w:themeColor="text1"/>
          <w:lang w:val="en-US"/>
        </w:rPr>
      </w:pPr>
    </w:p>
    <w:p w14:paraId="6463DFDB" w14:textId="03E934A3" w:rsidR="004D2DB6" w:rsidRPr="008050E5" w:rsidRDefault="004D2DB6" w:rsidP="006136E0">
      <w:pPr>
        <w:spacing w:line="480" w:lineRule="auto"/>
        <w:outlineLvl w:val="0"/>
        <w:rPr>
          <w:color w:val="000000" w:themeColor="text1"/>
          <w:lang w:val="en-US"/>
        </w:rPr>
      </w:pPr>
      <w:r w:rsidRPr="008050E5">
        <w:rPr>
          <w:color w:val="000000" w:themeColor="text1"/>
          <w:vertAlign w:val="superscript"/>
          <w:lang w:val="en-US"/>
        </w:rPr>
        <w:t>1</w:t>
      </w:r>
      <w:r w:rsidRPr="008050E5">
        <w:rPr>
          <w:color w:val="000000" w:themeColor="text1"/>
          <w:lang w:val="en-US"/>
        </w:rPr>
        <w:t xml:space="preserve"> </w:t>
      </w:r>
      <w:r w:rsidR="008C4E99">
        <w:rPr>
          <w:color w:val="000000" w:themeColor="text1"/>
          <w:lang w:val="en-US"/>
        </w:rPr>
        <w:t>Department of Anthropology and Archaeology, University of Calgary, Calgary, Canada</w:t>
      </w:r>
    </w:p>
    <w:p w14:paraId="668FCDB7" w14:textId="77777777" w:rsidR="004D2DB6" w:rsidRPr="008050E5" w:rsidRDefault="004D2DB6" w:rsidP="006136E0">
      <w:pPr>
        <w:spacing w:line="480" w:lineRule="auto"/>
        <w:rPr>
          <w:color w:val="000000" w:themeColor="text1"/>
          <w:lang w:val="en-US"/>
        </w:rPr>
      </w:pPr>
      <w:r w:rsidRPr="008050E5">
        <w:rPr>
          <w:color w:val="000000" w:themeColor="text1"/>
          <w:vertAlign w:val="superscript"/>
          <w:lang w:val="en-US"/>
        </w:rPr>
        <w:t xml:space="preserve">2 </w:t>
      </w:r>
      <w:r w:rsidR="008429C2" w:rsidRPr="008050E5">
        <w:rPr>
          <w:color w:val="000000" w:themeColor="text1"/>
          <w:lang w:val="en-US"/>
        </w:rPr>
        <w:t>Guassa Gelada Research Project</w:t>
      </w:r>
    </w:p>
    <w:p w14:paraId="35D3DAAB" w14:textId="29B324BC" w:rsidR="00DE31BC" w:rsidRDefault="00DE31BC" w:rsidP="006136E0">
      <w:pPr>
        <w:spacing w:line="480" w:lineRule="auto"/>
        <w:rPr>
          <w:color w:val="000000" w:themeColor="text1"/>
          <w:lang w:val="en-US"/>
        </w:rPr>
      </w:pPr>
      <w:r w:rsidRPr="008050E5">
        <w:rPr>
          <w:color w:val="000000" w:themeColor="text1"/>
          <w:vertAlign w:val="superscript"/>
          <w:lang w:val="en-US"/>
        </w:rPr>
        <w:t>3</w:t>
      </w:r>
      <w:r w:rsidR="008429C2" w:rsidRPr="008050E5">
        <w:rPr>
          <w:color w:val="000000" w:themeColor="text1"/>
          <w:vertAlign w:val="superscript"/>
          <w:lang w:val="en-US"/>
        </w:rPr>
        <w:t xml:space="preserve"> </w:t>
      </w:r>
      <w:r w:rsidR="008429C2" w:rsidRPr="008050E5">
        <w:rPr>
          <w:color w:val="000000" w:themeColor="text1"/>
          <w:lang w:val="en-US"/>
        </w:rPr>
        <w:t>Department of Anthropology, University of Minnesota</w:t>
      </w:r>
    </w:p>
    <w:p w14:paraId="58950B60" w14:textId="3A995ECA" w:rsidR="00F25BAB" w:rsidRDefault="00726215" w:rsidP="006136E0">
      <w:pPr>
        <w:spacing w:line="480" w:lineRule="auto"/>
        <w:rPr>
          <w:color w:val="000000" w:themeColor="text1"/>
          <w:lang w:val="en-US"/>
        </w:rPr>
      </w:pPr>
      <w:r>
        <w:rPr>
          <w:color w:val="000000" w:themeColor="text1"/>
          <w:vertAlign w:val="superscript"/>
          <w:lang w:val="en-US"/>
        </w:rPr>
        <w:t>4</w:t>
      </w:r>
      <w:r w:rsidR="00F25BAB">
        <w:rPr>
          <w:color w:val="000000" w:themeColor="text1"/>
          <w:lang w:val="en-US"/>
        </w:rPr>
        <w:t xml:space="preserve"> </w:t>
      </w:r>
      <w:r w:rsidR="00F25BAB" w:rsidRPr="00F25BAB">
        <w:rPr>
          <w:color w:val="000000" w:themeColor="text1"/>
          <w:lang w:val="en-US"/>
        </w:rPr>
        <w:t>Princeton School of Public and International Affairs, Princeton University</w:t>
      </w:r>
    </w:p>
    <w:p w14:paraId="20FABE58" w14:textId="37253600" w:rsidR="0068121B" w:rsidRPr="0068121B" w:rsidRDefault="00726215" w:rsidP="006136E0">
      <w:pPr>
        <w:spacing w:line="480" w:lineRule="auto"/>
        <w:rPr>
          <w:color w:val="000000" w:themeColor="text1"/>
          <w:lang w:val="en-US"/>
        </w:rPr>
      </w:pPr>
      <w:r>
        <w:rPr>
          <w:color w:val="000000" w:themeColor="text1"/>
          <w:vertAlign w:val="superscript"/>
          <w:lang w:val="en-US"/>
        </w:rPr>
        <w:t xml:space="preserve">5 </w:t>
      </w:r>
      <w:r w:rsidR="0068121B">
        <w:rPr>
          <w:color w:val="000000" w:themeColor="text1"/>
          <w:lang w:val="en-US"/>
        </w:rPr>
        <w:t>Department of Biological Sciences, University of Calgary, Calgary, Canada</w:t>
      </w:r>
    </w:p>
    <w:p w14:paraId="1B78AF42" w14:textId="6941DFE9" w:rsidR="004D2DB6" w:rsidRPr="008050E5" w:rsidRDefault="00726215" w:rsidP="006136E0">
      <w:pPr>
        <w:spacing w:line="480" w:lineRule="auto"/>
        <w:rPr>
          <w:color w:val="000000" w:themeColor="text1"/>
          <w:lang w:val="en-US"/>
        </w:rPr>
      </w:pPr>
      <w:r>
        <w:rPr>
          <w:color w:val="000000" w:themeColor="text1"/>
          <w:vertAlign w:val="superscript"/>
          <w:lang w:val="en-US"/>
        </w:rPr>
        <w:t>6</w:t>
      </w:r>
      <w:r w:rsidR="004D2DB6" w:rsidRPr="008050E5">
        <w:rPr>
          <w:color w:val="000000" w:themeColor="text1"/>
          <w:vertAlign w:val="superscript"/>
          <w:lang w:val="en-US"/>
        </w:rPr>
        <w:t xml:space="preserve"> </w:t>
      </w:r>
      <w:r w:rsidR="000874D4">
        <w:rPr>
          <w:color w:val="000000" w:themeColor="text1"/>
          <w:lang w:val="en-US"/>
        </w:rPr>
        <w:t xml:space="preserve">Aarhus Institute of Advanced Studies, Aarhus, Denmark </w:t>
      </w:r>
    </w:p>
    <w:p w14:paraId="7FE84858" w14:textId="5923CD03" w:rsidR="004D2DB6" w:rsidRPr="008050E5" w:rsidRDefault="00726215" w:rsidP="006136E0">
      <w:pPr>
        <w:spacing w:line="480" w:lineRule="auto"/>
        <w:rPr>
          <w:color w:val="000000" w:themeColor="text1"/>
          <w:lang w:val="en-US"/>
        </w:rPr>
      </w:pPr>
      <w:r>
        <w:rPr>
          <w:color w:val="000000" w:themeColor="text1"/>
          <w:vertAlign w:val="superscript"/>
          <w:lang w:val="en-US"/>
        </w:rPr>
        <w:t>7</w:t>
      </w:r>
      <w:r w:rsidR="004D2DB6" w:rsidRPr="008050E5">
        <w:rPr>
          <w:color w:val="000000" w:themeColor="text1"/>
          <w:vertAlign w:val="superscript"/>
          <w:lang w:val="en-US"/>
        </w:rPr>
        <w:t xml:space="preserve"> </w:t>
      </w:r>
      <w:r w:rsidR="004D2DB6" w:rsidRPr="008050E5">
        <w:rPr>
          <w:color w:val="000000" w:themeColor="text1"/>
          <w:lang w:val="en-US"/>
        </w:rPr>
        <w:t>Department of Anthropology</w:t>
      </w:r>
      <w:r w:rsidR="00A8620B" w:rsidRPr="008050E5">
        <w:rPr>
          <w:color w:val="000000" w:themeColor="text1"/>
          <w:lang w:val="en-US"/>
        </w:rPr>
        <w:t xml:space="preserve"> &amp; Environmental Studies Program</w:t>
      </w:r>
      <w:r w:rsidR="004D2DB6" w:rsidRPr="008050E5">
        <w:rPr>
          <w:color w:val="000000" w:themeColor="text1"/>
          <w:lang w:val="en-US"/>
        </w:rPr>
        <w:t>, California State University Fullerton</w:t>
      </w:r>
    </w:p>
    <w:p w14:paraId="0D2C6237" w14:textId="35D1985D" w:rsidR="004D2DB6" w:rsidRPr="008050E5" w:rsidRDefault="004D2DB6" w:rsidP="006136E0">
      <w:pPr>
        <w:spacing w:line="480" w:lineRule="auto"/>
        <w:rPr>
          <w:color w:val="000000" w:themeColor="text1"/>
          <w:lang w:val="en-US"/>
        </w:rPr>
      </w:pPr>
      <w:r w:rsidRPr="008050E5">
        <w:rPr>
          <w:color w:val="000000" w:themeColor="text1"/>
          <w:lang w:val="en-US"/>
        </w:rPr>
        <w:t>*To whom correspondence may be addressed: vivek</w:t>
      </w:r>
      <w:r w:rsidR="00F4197F">
        <w:rPr>
          <w:color w:val="000000" w:themeColor="text1"/>
          <w:lang w:val="en-US"/>
        </w:rPr>
        <w:t>.venkataraman</w:t>
      </w:r>
      <w:r w:rsidRPr="008050E5">
        <w:rPr>
          <w:color w:val="000000" w:themeColor="text1"/>
          <w:lang w:val="en-US"/>
        </w:rPr>
        <w:t>@</w:t>
      </w:r>
      <w:r w:rsidR="00F4197F">
        <w:rPr>
          <w:color w:val="000000" w:themeColor="text1"/>
          <w:lang w:val="en-US"/>
        </w:rPr>
        <w:t>ucalgary.ca</w:t>
      </w:r>
    </w:p>
    <w:p w14:paraId="7AC09066" w14:textId="7C9DCAA9" w:rsidR="00676AA1" w:rsidRPr="008050E5" w:rsidRDefault="009965FC" w:rsidP="006136E0">
      <w:pPr>
        <w:spacing w:line="480" w:lineRule="auto"/>
        <w:rPr>
          <w:b/>
          <w:i/>
          <w:color w:val="000000" w:themeColor="text1"/>
          <w:lang w:val="en-US"/>
        </w:rPr>
      </w:pPr>
      <w:r w:rsidRPr="008050E5">
        <w:rPr>
          <w:rFonts w:ascii="Times" w:hAnsi="Times" w:cs="Arial"/>
          <w:lang w:val="en-US"/>
        </w:rPr>
        <w:t>Received</w:t>
      </w:r>
      <w:r w:rsidR="007E0E3C">
        <w:rPr>
          <w:rFonts w:ascii="Times" w:hAnsi="Times" w:cs="Arial"/>
          <w:u w:val="single" w:color="000000"/>
          <w:lang w:val="en-US"/>
        </w:rPr>
        <w:t xml:space="preserve">: </w:t>
      </w:r>
      <w:r w:rsidR="000874D4">
        <w:rPr>
          <w:rFonts w:ascii="Times" w:hAnsi="Times" w:cs="Arial"/>
          <w:u w:val="single" w:color="000000"/>
          <w:lang w:val="en-US"/>
        </w:rPr>
        <w:t xml:space="preserve">XXX </w:t>
      </w:r>
      <w:r w:rsidRPr="008050E5">
        <w:rPr>
          <w:rFonts w:ascii="Times" w:hAnsi="Times" w:cs="Arial"/>
          <w:lang w:val="en-US"/>
        </w:rPr>
        <w:t>; revision</w:t>
      </w:r>
      <w:r w:rsidRPr="008050E5">
        <w:rPr>
          <w:rFonts w:ascii="Times" w:hAnsi="Times" w:cs="Arial"/>
          <w:spacing w:val="-2"/>
          <w:lang w:val="en-US"/>
        </w:rPr>
        <w:t xml:space="preserve"> </w:t>
      </w:r>
      <w:r w:rsidRPr="008050E5">
        <w:rPr>
          <w:rFonts w:ascii="Times" w:hAnsi="Times" w:cs="Arial"/>
          <w:lang w:val="en-US"/>
        </w:rPr>
        <w:t>accepted</w:t>
      </w:r>
      <w:r w:rsidRPr="008050E5">
        <w:rPr>
          <w:rFonts w:ascii="Times" w:hAnsi="Times" w:cs="Arial"/>
          <w:u w:val="single" w:color="000000"/>
          <w:lang w:val="en-US"/>
        </w:rPr>
        <w:tab/>
      </w:r>
      <w:r w:rsidRPr="008050E5">
        <w:rPr>
          <w:rFonts w:ascii="Times" w:hAnsi="Times" w:cs="Arial"/>
          <w:lang w:val="en-US"/>
        </w:rPr>
        <w:t>.</w:t>
      </w:r>
      <w:r w:rsidRPr="008050E5">
        <w:rPr>
          <w:rFonts w:ascii="Times" w:hAnsi="Times" w:cs="Arial"/>
          <w:spacing w:val="21"/>
          <w:lang w:val="en-US"/>
        </w:rPr>
        <w:t xml:space="preserve"> </w:t>
      </w:r>
      <w:r w:rsidR="004D2DB6" w:rsidRPr="008050E5">
        <w:rPr>
          <w:b/>
          <w:i/>
          <w:color w:val="000000" w:themeColor="text1"/>
          <w:lang w:val="en-US"/>
        </w:rPr>
        <w:br w:type="page"/>
      </w:r>
    </w:p>
    <w:p w14:paraId="487090A4" w14:textId="4368BE63" w:rsidR="007D3945" w:rsidRPr="008050E5" w:rsidRDefault="007D3945" w:rsidP="00E65B92">
      <w:pPr>
        <w:spacing w:line="480" w:lineRule="auto"/>
        <w:rPr>
          <w:b/>
          <w:color w:val="000000" w:themeColor="text1"/>
          <w:lang w:val="en-US"/>
        </w:rPr>
      </w:pPr>
      <w:r w:rsidRPr="008050E5">
        <w:rPr>
          <w:b/>
          <w:color w:val="000000" w:themeColor="text1"/>
          <w:lang w:val="en-US"/>
        </w:rPr>
        <w:lastRenderedPageBreak/>
        <w:t>ABSTRACT</w:t>
      </w:r>
      <w:r w:rsidR="008D731F">
        <w:rPr>
          <w:b/>
          <w:color w:val="000000" w:themeColor="text1"/>
          <w:lang w:val="en-US"/>
        </w:rPr>
        <w:t xml:space="preserve"> (</w:t>
      </w:r>
      <w:r w:rsidR="0063561F">
        <w:rPr>
          <w:b/>
          <w:color w:val="000000" w:themeColor="text1"/>
          <w:lang w:val="en-US"/>
        </w:rPr>
        <w:t>2</w:t>
      </w:r>
      <w:ins w:id="0" w:author="Jeffrey Taylor Kerby" w:date="2021-06-30T19:44:00Z">
        <w:r w:rsidR="001A6150">
          <w:rPr>
            <w:b/>
            <w:color w:val="000000" w:themeColor="text1"/>
            <w:lang w:val="en-US"/>
          </w:rPr>
          <w:t>55</w:t>
        </w:r>
      </w:ins>
      <w:del w:id="1" w:author="Jeffrey Taylor Kerby" w:date="2021-06-30T19:44:00Z">
        <w:r w:rsidR="005A1F17" w:rsidDel="001A6150">
          <w:rPr>
            <w:b/>
            <w:color w:val="000000" w:themeColor="text1"/>
            <w:lang w:val="en-US"/>
          </w:rPr>
          <w:delText>46</w:delText>
        </w:r>
      </w:del>
      <w:r w:rsidR="008D731F">
        <w:rPr>
          <w:b/>
          <w:color w:val="000000" w:themeColor="text1"/>
          <w:lang w:val="en-US"/>
        </w:rPr>
        <w:t xml:space="preserve"> words)</w:t>
      </w:r>
    </w:p>
    <w:p w14:paraId="2169B986" w14:textId="4C0E1C73" w:rsidR="00B35A9E" w:rsidRPr="008050E5" w:rsidRDefault="003B64C2" w:rsidP="00E65B92">
      <w:pPr>
        <w:spacing w:line="480" w:lineRule="auto"/>
        <w:rPr>
          <w:color w:val="000000" w:themeColor="text1"/>
          <w:lang w:val="en-US"/>
        </w:rPr>
      </w:pPr>
      <w:r w:rsidRPr="008050E5">
        <w:rPr>
          <w:color w:val="000000" w:themeColor="text1"/>
          <w:lang w:val="en-US"/>
        </w:rPr>
        <w:t>P</w:t>
      </w:r>
      <w:r w:rsidR="000B7DD2" w:rsidRPr="008050E5">
        <w:rPr>
          <w:color w:val="000000" w:themeColor="text1"/>
          <w:lang w:val="en-US"/>
        </w:rPr>
        <w:t>rimates are prolific dispersers of seeds via</w:t>
      </w:r>
      <w:r w:rsidR="0096208E" w:rsidRPr="008050E5">
        <w:rPr>
          <w:color w:val="000000" w:themeColor="text1"/>
          <w:lang w:val="en-US"/>
        </w:rPr>
        <w:t xml:space="preserve"> </w:t>
      </w:r>
      <w:proofErr w:type="spellStart"/>
      <w:r w:rsidR="00A8620B" w:rsidRPr="008050E5">
        <w:rPr>
          <w:color w:val="000000" w:themeColor="text1"/>
          <w:lang w:val="en-US"/>
        </w:rPr>
        <w:t>endozoochory</w:t>
      </w:r>
      <w:proofErr w:type="spellEnd"/>
      <w:r w:rsidR="00A8620B" w:rsidRPr="008050E5">
        <w:rPr>
          <w:color w:val="000000" w:themeColor="text1"/>
          <w:lang w:val="en-US"/>
        </w:rPr>
        <w:t xml:space="preserve"> (i.e., </w:t>
      </w:r>
      <w:r w:rsidR="0096208E" w:rsidRPr="008050E5">
        <w:rPr>
          <w:color w:val="000000" w:themeColor="text1"/>
          <w:lang w:val="en-US"/>
        </w:rPr>
        <w:t>defecation and spitting)</w:t>
      </w:r>
      <w:r w:rsidR="000B7DD2" w:rsidRPr="008050E5">
        <w:rPr>
          <w:color w:val="000000" w:themeColor="text1"/>
          <w:lang w:val="en-US"/>
        </w:rPr>
        <w:t>. In contrast</w:t>
      </w:r>
      <w:r w:rsidR="00D97071" w:rsidRPr="008050E5">
        <w:rPr>
          <w:color w:val="000000" w:themeColor="text1"/>
          <w:lang w:val="en-US"/>
        </w:rPr>
        <w:t xml:space="preserve">, </w:t>
      </w:r>
      <w:proofErr w:type="spellStart"/>
      <w:r w:rsidR="00D97071" w:rsidRPr="008050E5">
        <w:rPr>
          <w:color w:val="000000" w:themeColor="text1"/>
          <w:lang w:val="en-US"/>
        </w:rPr>
        <w:t>epizoochorous</w:t>
      </w:r>
      <w:proofErr w:type="spellEnd"/>
      <w:r w:rsidR="000B7DD2" w:rsidRPr="008050E5">
        <w:rPr>
          <w:color w:val="000000" w:themeColor="text1"/>
          <w:lang w:val="en-US"/>
        </w:rPr>
        <w:t xml:space="preserve"> </w:t>
      </w:r>
      <w:r w:rsidR="00D97071" w:rsidRPr="008050E5">
        <w:rPr>
          <w:color w:val="000000" w:themeColor="text1"/>
          <w:lang w:val="en-US"/>
        </w:rPr>
        <w:t>seed dispersal</w:t>
      </w:r>
      <w:r w:rsidR="00D94514" w:rsidRPr="008050E5">
        <w:rPr>
          <w:color w:val="000000" w:themeColor="text1"/>
          <w:lang w:val="en-US"/>
        </w:rPr>
        <w:t xml:space="preserve"> (i.e., via </w:t>
      </w:r>
      <w:r w:rsidR="009576AB" w:rsidRPr="008050E5">
        <w:rPr>
          <w:color w:val="000000" w:themeColor="text1"/>
          <w:lang w:val="en-US"/>
        </w:rPr>
        <w:t xml:space="preserve">adhesion to </w:t>
      </w:r>
      <w:r w:rsidR="00D94514" w:rsidRPr="008050E5">
        <w:rPr>
          <w:color w:val="000000" w:themeColor="text1"/>
          <w:lang w:val="en-US"/>
        </w:rPr>
        <w:t>fur)</w:t>
      </w:r>
      <w:r w:rsidR="00D97071" w:rsidRPr="008050E5">
        <w:rPr>
          <w:color w:val="000000" w:themeColor="text1"/>
          <w:lang w:val="en-US"/>
        </w:rPr>
        <w:t xml:space="preserve"> has rarely been observed</w:t>
      </w:r>
      <w:r w:rsidR="00A10C3B" w:rsidRPr="008050E5">
        <w:rPr>
          <w:color w:val="000000" w:themeColor="text1"/>
          <w:lang w:val="en-US"/>
        </w:rPr>
        <w:t xml:space="preserve"> in primates</w:t>
      </w:r>
      <w:r w:rsidR="00D97071" w:rsidRPr="008050E5">
        <w:rPr>
          <w:color w:val="000000" w:themeColor="text1"/>
          <w:lang w:val="en-US"/>
        </w:rPr>
        <w:t xml:space="preserve">. </w:t>
      </w:r>
      <w:r w:rsidR="000B7DD2" w:rsidRPr="008050E5">
        <w:rPr>
          <w:color w:val="000000" w:themeColor="text1"/>
          <w:lang w:val="en-US"/>
        </w:rPr>
        <w:t>On the Guassa Plateau in north</w:t>
      </w:r>
      <w:r w:rsidR="00E8512C" w:rsidRPr="008050E5">
        <w:rPr>
          <w:color w:val="000000" w:themeColor="text1"/>
          <w:lang w:val="en-US"/>
        </w:rPr>
        <w:t>-central</w:t>
      </w:r>
      <w:r w:rsidR="000B7DD2" w:rsidRPr="008050E5">
        <w:rPr>
          <w:color w:val="000000" w:themeColor="text1"/>
          <w:lang w:val="en-US"/>
        </w:rPr>
        <w:t xml:space="preserve"> Ethiopia, </w:t>
      </w:r>
      <w:r w:rsidR="006051A7" w:rsidRPr="008050E5">
        <w:rPr>
          <w:color w:val="000000" w:themeColor="text1"/>
          <w:lang w:val="en-US"/>
        </w:rPr>
        <w:t xml:space="preserve">grass-eating </w:t>
      </w:r>
      <w:r w:rsidR="000B7DD2" w:rsidRPr="008050E5">
        <w:rPr>
          <w:color w:val="000000" w:themeColor="text1"/>
          <w:lang w:val="en-US"/>
        </w:rPr>
        <w:t xml:space="preserve">gelada monkeys </w:t>
      </w:r>
      <w:r w:rsidR="00A8620B" w:rsidRPr="008050E5">
        <w:rPr>
          <w:color w:val="000000" w:themeColor="text1"/>
          <w:lang w:val="en-US"/>
        </w:rPr>
        <w:t>(</w:t>
      </w:r>
      <w:proofErr w:type="spellStart"/>
      <w:r w:rsidR="00A8620B" w:rsidRPr="008050E5">
        <w:rPr>
          <w:i/>
          <w:color w:val="000000" w:themeColor="text1"/>
          <w:lang w:val="en-US"/>
        </w:rPr>
        <w:t>Theropithecus</w:t>
      </w:r>
      <w:proofErr w:type="spellEnd"/>
      <w:r w:rsidR="00A8620B" w:rsidRPr="008050E5">
        <w:rPr>
          <w:i/>
          <w:color w:val="000000" w:themeColor="text1"/>
          <w:lang w:val="en-US"/>
        </w:rPr>
        <w:t xml:space="preserve"> gelada</w:t>
      </w:r>
      <w:r w:rsidR="00A8620B" w:rsidRPr="008050E5">
        <w:rPr>
          <w:color w:val="000000" w:themeColor="text1"/>
          <w:lang w:val="en-US"/>
        </w:rPr>
        <w:t xml:space="preserve">) </w:t>
      </w:r>
      <w:r w:rsidR="000B7DD2" w:rsidRPr="008050E5">
        <w:rPr>
          <w:color w:val="000000" w:themeColor="text1"/>
          <w:lang w:val="en-US"/>
        </w:rPr>
        <w:t xml:space="preserve">regularly </w:t>
      </w:r>
      <w:r w:rsidR="002E7F5C" w:rsidRPr="008050E5">
        <w:rPr>
          <w:color w:val="000000" w:themeColor="text1"/>
          <w:lang w:val="en-US"/>
        </w:rPr>
        <w:t>carry</w:t>
      </w:r>
      <w:r w:rsidR="00C817F9">
        <w:rPr>
          <w:color w:val="000000" w:themeColor="text1"/>
          <w:lang w:val="en-US"/>
        </w:rPr>
        <w:t xml:space="preserve"> on their fur</w:t>
      </w:r>
      <w:r w:rsidR="000B7DD2" w:rsidRPr="008050E5">
        <w:rPr>
          <w:color w:val="000000" w:themeColor="text1"/>
          <w:lang w:val="en-US"/>
        </w:rPr>
        <w:t xml:space="preserve"> the</w:t>
      </w:r>
      <w:r w:rsidR="002E7F5C" w:rsidRPr="008050E5">
        <w:rPr>
          <w:color w:val="000000" w:themeColor="text1"/>
          <w:lang w:val="en-US"/>
        </w:rPr>
        <w:t xml:space="preserve"> barbed</w:t>
      </w:r>
      <w:r w:rsidR="000B7DD2" w:rsidRPr="008050E5">
        <w:rPr>
          <w:color w:val="000000" w:themeColor="text1"/>
          <w:lang w:val="en-US"/>
        </w:rPr>
        <w:t xml:space="preserve"> seeds of </w:t>
      </w:r>
      <w:r w:rsidR="004B0985">
        <w:rPr>
          <w:color w:val="000000" w:themeColor="text1"/>
          <w:lang w:val="en-US"/>
        </w:rPr>
        <w:t>a</w:t>
      </w:r>
      <w:r w:rsidR="00BF51FE" w:rsidRPr="008050E5">
        <w:rPr>
          <w:color w:val="000000" w:themeColor="text1"/>
          <w:lang w:val="en-US"/>
        </w:rPr>
        <w:t xml:space="preserve"> commonly</w:t>
      </w:r>
      <w:r w:rsidR="00A10C3B" w:rsidRPr="008050E5">
        <w:rPr>
          <w:color w:val="000000" w:themeColor="text1"/>
          <w:lang w:val="en-US"/>
        </w:rPr>
        <w:t xml:space="preserve"> </w:t>
      </w:r>
      <w:r w:rsidR="00BF51FE" w:rsidRPr="008050E5">
        <w:rPr>
          <w:color w:val="000000" w:themeColor="text1"/>
          <w:lang w:val="en-US"/>
        </w:rPr>
        <w:t xml:space="preserve">eaten </w:t>
      </w:r>
      <w:r w:rsidR="004B0985">
        <w:rPr>
          <w:color w:val="000000" w:themeColor="text1"/>
          <w:lang w:val="en-US"/>
        </w:rPr>
        <w:t>plant</w:t>
      </w:r>
      <w:r w:rsidR="000B7DD2" w:rsidRPr="008050E5">
        <w:rPr>
          <w:color w:val="000000" w:themeColor="text1"/>
          <w:lang w:val="en-US"/>
        </w:rPr>
        <w:t>, a low-lying herbaceous forb (</w:t>
      </w:r>
      <w:proofErr w:type="spellStart"/>
      <w:r w:rsidR="000B7DD2" w:rsidRPr="008050E5">
        <w:rPr>
          <w:i/>
          <w:color w:val="000000" w:themeColor="text1"/>
          <w:lang w:val="en-US"/>
        </w:rPr>
        <w:t>Agrocharis</w:t>
      </w:r>
      <w:proofErr w:type="spellEnd"/>
      <w:r w:rsidR="000B7DD2" w:rsidRPr="008050E5">
        <w:rPr>
          <w:i/>
          <w:color w:val="000000" w:themeColor="text1"/>
          <w:lang w:val="en-US"/>
        </w:rPr>
        <w:t xml:space="preserve"> </w:t>
      </w:r>
      <w:proofErr w:type="spellStart"/>
      <w:r w:rsidR="000B7DD2" w:rsidRPr="008050E5">
        <w:rPr>
          <w:i/>
          <w:color w:val="000000" w:themeColor="text1"/>
          <w:lang w:val="en-US"/>
        </w:rPr>
        <w:t>melanantha</w:t>
      </w:r>
      <w:proofErr w:type="spellEnd"/>
      <w:r w:rsidR="00A8620B" w:rsidRPr="008050E5">
        <w:rPr>
          <w:color w:val="000000" w:themeColor="text1"/>
          <w:lang w:val="en-US"/>
        </w:rPr>
        <w:t xml:space="preserve"> [</w:t>
      </w:r>
      <w:proofErr w:type="spellStart"/>
      <w:r w:rsidR="00A8620B" w:rsidRPr="008050E5">
        <w:rPr>
          <w:color w:val="000000" w:themeColor="text1"/>
          <w:lang w:val="en-US"/>
        </w:rPr>
        <w:t>Apiaceae</w:t>
      </w:r>
      <w:proofErr w:type="spellEnd"/>
      <w:r w:rsidR="00A8620B" w:rsidRPr="008050E5">
        <w:rPr>
          <w:color w:val="000000" w:themeColor="text1"/>
          <w:lang w:val="en-US"/>
        </w:rPr>
        <w:t>]</w:t>
      </w:r>
      <w:r w:rsidR="000B7DD2" w:rsidRPr="008050E5">
        <w:rPr>
          <w:color w:val="000000" w:themeColor="text1"/>
          <w:lang w:val="en-US"/>
        </w:rPr>
        <w:t>).</w:t>
      </w:r>
      <w:r w:rsidR="006051A7" w:rsidRPr="008050E5">
        <w:rPr>
          <w:color w:val="000000" w:themeColor="text1"/>
          <w:lang w:val="en-US"/>
        </w:rPr>
        <w:t xml:space="preserve"> Here we describe the basic ecolog</w:t>
      </w:r>
      <w:r w:rsidR="001E6948" w:rsidRPr="008050E5">
        <w:rPr>
          <w:color w:val="000000" w:themeColor="text1"/>
          <w:lang w:val="en-US"/>
        </w:rPr>
        <w:t xml:space="preserve">y </w:t>
      </w:r>
      <w:r w:rsidR="0096208E" w:rsidRPr="008050E5">
        <w:rPr>
          <w:color w:val="000000" w:themeColor="text1"/>
          <w:lang w:val="en-US"/>
        </w:rPr>
        <w:t>of</w:t>
      </w:r>
      <w:r w:rsidR="006051A7" w:rsidRPr="008050E5">
        <w:rPr>
          <w:color w:val="000000" w:themeColor="text1"/>
          <w:lang w:val="en-US"/>
        </w:rPr>
        <w:t xml:space="preserve"> this </w:t>
      </w:r>
      <w:r w:rsidR="0096208E" w:rsidRPr="008050E5">
        <w:rPr>
          <w:color w:val="000000" w:themeColor="text1"/>
          <w:lang w:val="en-US"/>
        </w:rPr>
        <w:t>plant-primate relationship</w:t>
      </w:r>
      <w:r w:rsidR="006051A7" w:rsidRPr="008050E5">
        <w:rPr>
          <w:color w:val="000000" w:themeColor="text1"/>
          <w:lang w:val="en-US"/>
        </w:rPr>
        <w:t xml:space="preserve">. </w:t>
      </w:r>
      <w:r w:rsidR="00005939" w:rsidRPr="008050E5">
        <w:rPr>
          <w:color w:val="000000" w:themeColor="text1"/>
          <w:lang w:val="en-US"/>
        </w:rPr>
        <w:t>For</w:t>
      </w:r>
      <w:r w:rsidR="00790271" w:rsidRPr="008050E5">
        <w:rPr>
          <w:color w:val="000000" w:themeColor="text1"/>
          <w:lang w:val="en-US"/>
        </w:rPr>
        <w:t xml:space="preserve"> </w:t>
      </w:r>
      <w:r w:rsidR="00C817F9">
        <w:rPr>
          <w:color w:val="000000" w:themeColor="text1"/>
          <w:lang w:val="en-US"/>
        </w:rPr>
        <w:t>24</w:t>
      </w:r>
      <w:r w:rsidR="00C817F9" w:rsidRPr="008050E5">
        <w:rPr>
          <w:color w:val="000000" w:themeColor="text1"/>
          <w:lang w:val="en-US"/>
        </w:rPr>
        <w:t xml:space="preserve"> </w:t>
      </w:r>
      <w:r w:rsidR="00790271" w:rsidRPr="008050E5">
        <w:rPr>
          <w:color w:val="000000" w:themeColor="text1"/>
          <w:lang w:val="en-US"/>
        </w:rPr>
        <w:t>months</w:t>
      </w:r>
      <w:r w:rsidR="00C81696" w:rsidRPr="008050E5">
        <w:rPr>
          <w:color w:val="000000" w:themeColor="text1"/>
          <w:lang w:val="en-US"/>
        </w:rPr>
        <w:t xml:space="preserve"> (November 2017-December 201</w:t>
      </w:r>
      <w:r w:rsidR="00C817F9">
        <w:rPr>
          <w:color w:val="000000" w:themeColor="text1"/>
          <w:lang w:val="en-US"/>
        </w:rPr>
        <w:t>9</w:t>
      </w:r>
      <w:r w:rsidR="00C81696" w:rsidRPr="008050E5">
        <w:rPr>
          <w:color w:val="000000" w:themeColor="text1"/>
          <w:lang w:val="en-US"/>
        </w:rPr>
        <w:t>)</w:t>
      </w:r>
      <w:r w:rsidR="006051A7" w:rsidRPr="008050E5">
        <w:rPr>
          <w:color w:val="000000" w:themeColor="text1"/>
          <w:lang w:val="en-US"/>
        </w:rPr>
        <w:t>,</w:t>
      </w:r>
      <w:r w:rsidR="00B62486" w:rsidRPr="008050E5">
        <w:rPr>
          <w:color w:val="000000" w:themeColor="text1"/>
          <w:lang w:val="en-US"/>
        </w:rPr>
        <w:t xml:space="preserve"> </w:t>
      </w:r>
      <w:r w:rsidR="00790271" w:rsidRPr="008050E5">
        <w:rPr>
          <w:color w:val="000000" w:themeColor="text1"/>
          <w:lang w:val="en-US"/>
        </w:rPr>
        <w:t xml:space="preserve">we monitored the </w:t>
      </w:r>
      <w:r w:rsidR="00924BBA" w:rsidRPr="008050E5">
        <w:rPr>
          <w:color w:val="000000" w:themeColor="text1"/>
          <w:lang w:val="en-US"/>
        </w:rPr>
        <w:t>number and location</w:t>
      </w:r>
      <w:r w:rsidR="00790271" w:rsidRPr="008050E5">
        <w:rPr>
          <w:color w:val="000000" w:themeColor="text1"/>
          <w:lang w:val="en-US"/>
        </w:rPr>
        <w:t xml:space="preserve"> of </w:t>
      </w:r>
      <w:r w:rsidR="00790271" w:rsidRPr="008050E5">
        <w:rPr>
          <w:i/>
          <w:color w:val="000000" w:themeColor="text1"/>
          <w:lang w:val="en-US"/>
        </w:rPr>
        <w:t>A. melanantha</w:t>
      </w:r>
      <w:r w:rsidR="00790271" w:rsidRPr="008050E5">
        <w:rPr>
          <w:color w:val="000000" w:themeColor="text1"/>
          <w:lang w:val="en-US"/>
        </w:rPr>
        <w:t xml:space="preserve"> seeds on</w:t>
      </w:r>
      <w:r w:rsidR="002E5E2E" w:rsidRPr="008050E5">
        <w:rPr>
          <w:color w:val="000000" w:themeColor="text1"/>
          <w:lang w:val="en-US"/>
        </w:rPr>
        <w:t xml:space="preserve"> the fur of geladas</w:t>
      </w:r>
      <w:r w:rsidR="008E5E2D" w:rsidRPr="008050E5">
        <w:rPr>
          <w:color w:val="000000" w:themeColor="text1"/>
          <w:lang w:val="en-US"/>
        </w:rPr>
        <w:t xml:space="preserve"> (</w:t>
      </w:r>
      <w:r w:rsidR="008E5E2D" w:rsidRPr="008050E5">
        <w:rPr>
          <w:i/>
          <w:color w:val="000000" w:themeColor="text1"/>
          <w:lang w:val="en-US"/>
        </w:rPr>
        <w:t>n</w:t>
      </w:r>
      <w:r w:rsidR="008E5E2D" w:rsidRPr="008050E5">
        <w:rPr>
          <w:color w:val="000000" w:themeColor="text1"/>
          <w:lang w:val="en-US"/>
        </w:rPr>
        <w:t xml:space="preserve"> = 188 individuals)</w:t>
      </w:r>
      <w:r w:rsidR="002E5E2E" w:rsidRPr="008050E5">
        <w:rPr>
          <w:color w:val="000000" w:themeColor="text1"/>
          <w:lang w:val="en-US"/>
        </w:rPr>
        <w:t xml:space="preserve"> </w:t>
      </w:r>
      <w:r w:rsidR="00676AA1" w:rsidRPr="008050E5">
        <w:rPr>
          <w:color w:val="000000" w:themeColor="text1"/>
          <w:lang w:val="en-US"/>
        </w:rPr>
        <w:t>from</w:t>
      </w:r>
      <w:r w:rsidR="00790271" w:rsidRPr="008050E5">
        <w:rPr>
          <w:color w:val="000000" w:themeColor="text1"/>
          <w:lang w:val="en-US"/>
        </w:rPr>
        <w:t xml:space="preserve"> </w:t>
      </w:r>
      <w:r w:rsidR="002E5E2E" w:rsidRPr="008050E5">
        <w:rPr>
          <w:color w:val="000000" w:themeColor="text1"/>
          <w:lang w:val="en-US"/>
        </w:rPr>
        <w:t>four size classes:</w:t>
      </w:r>
      <w:r w:rsidR="00924BBA" w:rsidRPr="008050E5">
        <w:rPr>
          <w:color w:val="000000" w:themeColor="text1"/>
          <w:lang w:val="en-US"/>
        </w:rPr>
        <w:t xml:space="preserve"> adult male</w:t>
      </w:r>
      <w:r w:rsidR="008E5E2D" w:rsidRPr="008050E5">
        <w:rPr>
          <w:color w:val="000000" w:themeColor="text1"/>
          <w:lang w:val="en-US"/>
        </w:rPr>
        <w:t>s</w:t>
      </w:r>
      <w:r w:rsidR="00924BBA" w:rsidRPr="008050E5">
        <w:rPr>
          <w:color w:val="000000" w:themeColor="text1"/>
          <w:lang w:val="en-US"/>
        </w:rPr>
        <w:t>, adult female</w:t>
      </w:r>
      <w:r w:rsidR="00636FA5" w:rsidRPr="008050E5">
        <w:rPr>
          <w:color w:val="000000" w:themeColor="text1"/>
          <w:lang w:val="en-US"/>
        </w:rPr>
        <w:t>s</w:t>
      </w:r>
      <w:r w:rsidR="00924BBA" w:rsidRPr="008050E5">
        <w:rPr>
          <w:color w:val="000000" w:themeColor="text1"/>
          <w:lang w:val="en-US"/>
        </w:rPr>
        <w:t>, juvenile</w:t>
      </w:r>
      <w:r w:rsidR="00636FA5" w:rsidRPr="008050E5">
        <w:rPr>
          <w:color w:val="000000" w:themeColor="text1"/>
          <w:lang w:val="en-US"/>
        </w:rPr>
        <w:t>s</w:t>
      </w:r>
      <w:r w:rsidR="00924BBA" w:rsidRPr="008050E5">
        <w:rPr>
          <w:color w:val="000000" w:themeColor="text1"/>
          <w:lang w:val="en-US"/>
        </w:rPr>
        <w:t>, and infant</w:t>
      </w:r>
      <w:r w:rsidR="008E5E2D" w:rsidRPr="008050E5">
        <w:rPr>
          <w:color w:val="000000" w:themeColor="text1"/>
          <w:lang w:val="en-US"/>
        </w:rPr>
        <w:t>s</w:t>
      </w:r>
      <w:r w:rsidR="00924BBA" w:rsidRPr="008050E5">
        <w:rPr>
          <w:color w:val="000000" w:themeColor="text1"/>
          <w:lang w:val="en-US"/>
        </w:rPr>
        <w:t>.</w:t>
      </w:r>
      <w:r w:rsidR="00C81696" w:rsidRPr="008050E5">
        <w:rPr>
          <w:color w:val="000000" w:themeColor="text1"/>
          <w:lang w:val="en-US"/>
        </w:rPr>
        <w:t xml:space="preserve"> </w:t>
      </w:r>
      <w:r w:rsidRPr="008050E5">
        <w:rPr>
          <w:color w:val="000000" w:themeColor="text1"/>
          <w:lang w:val="en-US"/>
        </w:rPr>
        <w:t>Seed</w:t>
      </w:r>
      <w:r w:rsidR="00DE3472" w:rsidRPr="008050E5">
        <w:rPr>
          <w:color w:val="000000" w:themeColor="text1"/>
          <w:lang w:val="en-US"/>
        </w:rPr>
        <w:t xml:space="preserve"> accumulation</w:t>
      </w:r>
      <w:r w:rsidR="003D782C" w:rsidRPr="008050E5">
        <w:rPr>
          <w:color w:val="000000" w:themeColor="text1"/>
          <w:lang w:val="en-US"/>
        </w:rPr>
        <w:t xml:space="preserve"> (</w:t>
      </w:r>
      <w:r w:rsidR="003D782C" w:rsidRPr="008050E5">
        <w:rPr>
          <w:i/>
          <w:color w:val="000000" w:themeColor="text1"/>
          <w:lang w:val="en-US"/>
        </w:rPr>
        <w:t>n</w:t>
      </w:r>
      <w:r w:rsidR="003D782C" w:rsidRPr="008050E5">
        <w:rPr>
          <w:color w:val="000000" w:themeColor="text1"/>
          <w:lang w:val="en-US"/>
        </w:rPr>
        <w:t xml:space="preserve"> = </w:t>
      </w:r>
      <w:r w:rsidR="00C817F9">
        <w:rPr>
          <w:color w:val="000000" w:themeColor="text1"/>
          <w:lang w:val="en-US"/>
        </w:rPr>
        <w:t>12,563</w:t>
      </w:r>
      <w:r w:rsidR="003D782C" w:rsidRPr="008050E5">
        <w:rPr>
          <w:color w:val="000000" w:themeColor="text1"/>
          <w:lang w:val="en-US"/>
        </w:rPr>
        <w:t xml:space="preserve"> seeds in total)</w:t>
      </w:r>
      <w:r w:rsidRPr="008050E5">
        <w:rPr>
          <w:color w:val="000000" w:themeColor="text1"/>
          <w:lang w:val="en-US"/>
        </w:rPr>
        <w:t xml:space="preserve"> </w:t>
      </w:r>
      <w:r w:rsidR="003011FB" w:rsidRPr="008050E5">
        <w:rPr>
          <w:color w:val="000000" w:themeColor="text1"/>
          <w:lang w:val="en-US"/>
        </w:rPr>
        <w:t xml:space="preserve">was seasonal and closely </w:t>
      </w:r>
      <w:r w:rsidRPr="008050E5">
        <w:rPr>
          <w:color w:val="000000" w:themeColor="text1"/>
          <w:lang w:val="en-US"/>
        </w:rPr>
        <w:t xml:space="preserve">tracked </w:t>
      </w:r>
      <w:r w:rsidR="003011FB" w:rsidRPr="008050E5">
        <w:rPr>
          <w:color w:val="000000" w:themeColor="text1"/>
          <w:lang w:val="en-US"/>
        </w:rPr>
        <w:t xml:space="preserve">patterns of </w:t>
      </w:r>
      <w:ins w:id="2" w:author="Jeffrey Taylor Kerby" w:date="2021-06-30T19:43:00Z">
        <w:r w:rsidR="001A6150">
          <w:rPr>
            <w:color w:val="000000" w:themeColor="text1"/>
            <w:lang w:val="en-US"/>
          </w:rPr>
          <w:t>landscape vegetation phenology</w:t>
        </w:r>
      </w:ins>
      <w:del w:id="3" w:author="Jeffrey Taylor Kerby" w:date="2021-06-30T19:43:00Z">
        <w:r w:rsidRPr="008050E5" w:rsidDel="001A6150">
          <w:rPr>
            <w:color w:val="000000" w:themeColor="text1"/>
            <w:lang w:val="en-US"/>
          </w:rPr>
          <w:delText>rainfall</w:delText>
        </w:r>
      </w:del>
      <w:r w:rsidRPr="008050E5">
        <w:rPr>
          <w:color w:val="000000" w:themeColor="text1"/>
          <w:lang w:val="en-US"/>
        </w:rPr>
        <w:t xml:space="preserve"> </w:t>
      </w:r>
      <w:r w:rsidR="00676AA1" w:rsidRPr="008050E5">
        <w:rPr>
          <w:color w:val="000000" w:themeColor="text1"/>
          <w:lang w:val="en-US"/>
        </w:rPr>
        <w:t xml:space="preserve">at </w:t>
      </w:r>
      <w:proofErr w:type="spellStart"/>
      <w:r w:rsidR="00676AA1" w:rsidRPr="008050E5">
        <w:rPr>
          <w:color w:val="000000" w:themeColor="text1"/>
          <w:lang w:val="en-US"/>
        </w:rPr>
        <w:t>Guassa</w:t>
      </w:r>
      <w:proofErr w:type="spellEnd"/>
      <w:r w:rsidR="00C539F1">
        <w:rPr>
          <w:color w:val="000000" w:themeColor="text1"/>
          <w:lang w:val="en-US"/>
        </w:rPr>
        <w:t>, peaking in September</w:t>
      </w:r>
      <w:ins w:id="4" w:author="Jeffrey Taylor Kerby" w:date="2021-06-30T19:44:00Z">
        <w:r w:rsidR="001A6150">
          <w:rPr>
            <w:color w:val="000000" w:themeColor="text1"/>
            <w:lang w:val="en-US"/>
          </w:rPr>
          <w:t xml:space="preserve"> near the end of the rainy season</w:t>
        </w:r>
      </w:ins>
      <w:r w:rsidR="00D97071" w:rsidRPr="008050E5">
        <w:rPr>
          <w:color w:val="000000" w:themeColor="text1"/>
          <w:lang w:val="en-US"/>
        </w:rPr>
        <w:t xml:space="preserve">. </w:t>
      </w:r>
      <w:r w:rsidR="009C4444" w:rsidRPr="008050E5">
        <w:rPr>
          <w:color w:val="000000" w:themeColor="text1"/>
          <w:lang w:val="en-US"/>
        </w:rPr>
        <w:t xml:space="preserve">During seasonal periods of heavy seed accumulation, </w:t>
      </w:r>
      <w:r w:rsidR="005A1F17">
        <w:rPr>
          <w:color w:val="000000" w:themeColor="text1"/>
          <w:lang w:val="en-US"/>
        </w:rPr>
        <w:t>larger animals carried more seeds</w:t>
      </w:r>
      <w:r w:rsidR="00C81696" w:rsidRPr="008050E5">
        <w:rPr>
          <w:color w:val="000000" w:themeColor="text1"/>
          <w:lang w:val="en-US"/>
        </w:rPr>
        <w:t xml:space="preserve">, </w:t>
      </w:r>
      <w:r w:rsidR="00676AA1" w:rsidRPr="008050E5">
        <w:rPr>
          <w:color w:val="000000" w:themeColor="text1"/>
          <w:lang w:val="en-US"/>
        </w:rPr>
        <w:t>with</w:t>
      </w:r>
      <w:r w:rsidR="00C81696" w:rsidRPr="008050E5">
        <w:rPr>
          <w:color w:val="000000" w:themeColor="text1"/>
          <w:lang w:val="en-US"/>
        </w:rPr>
        <w:t xml:space="preserve"> </w:t>
      </w:r>
      <w:r w:rsidR="00A10C3B" w:rsidRPr="008050E5">
        <w:rPr>
          <w:color w:val="000000" w:themeColor="text1"/>
          <w:lang w:val="en-US"/>
        </w:rPr>
        <w:t>minor</w:t>
      </w:r>
      <w:r w:rsidRPr="008050E5">
        <w:rPr>
          <w:color w:val="000000" w:themeColor="text1"/>
          <w:lang w:val="en-US"/>
        </w:rPr>
        <w:t xml:space="preserve"> sex differences</w:t>
      </w:r>
      <w:r w:rsidR="00C81696" w:rsidRPr="008050E5">
        <w:rPr>
          <w:color w:val="000000" w:themeColor="text1"/>
          <w:lang w:val="en-US"/>
        </w:rPr>
        <w:t xml:space="preserve">. </w:t>
      </w:r>
      <w:r w:rsidR="006051A7" w:rsidRPr="008050E5">
        <w:rPr>
          <w:color w:val="000000" w:themeColor="text1"/>
          <w:lang w:val="en-US"/>
        </w:rPr>
        <w:t>S</w:t>
      </w:r>
      <w:r w:rsidR="00C81696" w:rsidRPr="008050E5">
        <w:rPr>
          <w:color w:val="000000" w:themeColor="text1"/>
          <w:lang w:val="en-US"/>
        </w:rPr>
        <w:t>eeds accumulate</w:t>
      </w:r>
      <w:r w:rsidR="006051A7" w:rsidRPr="008050E5">
        <w:rPr>
          <w:color w:val="000000" w:themeColor="text1"/>
          <w:lang w:val="en-US"/>
        </w:rPr>
        <w:t>d most often</w:t>
      </w:r>
      <w:r w:rsidR="00C81696" w:rsidRPr="008050E5">
        <w:rPr>
          <w:color w:val="000000" w:themeColor="text1"/>
          <w:lang w:val="en-US"/>
        </w:rPr>
        <w:t xml:space="preserve"> </w:t>
      </w:r>
      <w:r w:rsidR="002E5E2E" w:rsidRPr="008050E5">
        <w:rPr>
          <w:color w:val="000000" w:themeColor="text1"/>
          <w:lang w:val="en-US"/>
        </w:rPr>
        <w:t xml:space="preserve">on the </w:t>
      </w:r>
      <w:r w:rsidR="00BF70D7" w:rsidRPr="008050E5">
        <w:rPr>
          <w:color w:val="000000" w:themeColor="text1"/>
          <w:lang w:val="en-US"/>
        </w:rPr>
        <w:t>hindlimb</w:t>
      </w:r>
      <w:r w:rsidR="00C539F1">
        <w:rPr>
          <w:color w:val="000000" w:themeColor="text1"/>
          <w:lang w:val="en-US"/>
        </w:rPr>
        <w:t>s</w:t>
      </w:r>
      <w:r w:rsidR="006051A7" w:rsidRPr="008050E5">
        <w:rPr>
          <w:color w:val="000000" w:themeColor="text1"/>
          <w:lang w:val="en-US"/>
        </w:rPr>
        <w:t xml:space="preserve"> and on the</w:t>
      </w:r>
      <w:r w:rsidR="00332F73" w:rsidRPr="008050E5">
        <w:rPr>
          <w:color w:val="000000" w:themeColor="text1"/>
          <w:lang w:val="en-US"/>
        </w:rPr>
        <w:t xml:space="preserve"> long</w:t>
      </w:r>
      <w:r w:rsidR="00A10C69" w:rsidRPr="008050E5">
        <w:rPr>
          <w:color w:val="000000" w:themeColor="text1"/>
          <w:lang w:val="en-US"/>
        </w:rPr>
        <w:t>-haired</w:t>
      </w:r>
      <w:r w:rsidR="006051A7" w:rsidRPr="008050E5">
        <w:rPr>
          <w:color w:val="000000" w:themeColor="text1"/>
          <w:lang w:val="en-US"/>
        </w:rPr>
        <w:t xml:space="preserve"> ‘cape’</w:t>
      </w:r>
      <w:r w:rsidR="00332F73" w:rsidRPr="008050E5">
        <w:rPr>
          <w:color w:val="000000" w:themeColor="text1"/>
          <w:lang w:val="en-US"/>
        </w:rPr>
        <w:t xml:space="preserve"> (a secondary sexual </w:t>
      </w:r>
      <w:r w:rsidR="00676AA1" w:rsidRPr="008050E5">
        <w:rPr>
          <w:color w:val="000000" w:themeColor="text1"/>
          <w:lang w:val="en-US"/>
        </w:rPr>
        <w:t>characteristic</w:t>
      </w:r>
      <w:r w:rsidR="00332F73" w:rsidRPr="008050E5">
        <w:rPr>
          <w:color w:val="000000" w:themeColor="text1"/>
          <w:lang w:val="en-US"/>
        </w:rPr>
        <w:t>)</w:t>
      </w:r>
      <w:r w:rsidR="006051A7" w:rsidRPr="008050E5">
        <w:rPr>
          <w:color w:val="000000" w:themeColor="text1"/>
          <w:lang w:val="en-US"/>
        </w:rPr>
        <w:t xml:space="preserve"> of adult males</w:t>
      </w:r>
      <w:r w:rsidR="002E5E2E" w:rsidRPr="008050E5">
        <w:rPr>
          <w:color w:val="000000" w:themeColor="text1"/>
          <w:lang w:val="en-US"/>
        </w:rPr>
        <w:t>.</w:t>
      </w:r>
      <w:r w:rsidR="00A10C69" w:rsidRPr="008050E5">
        <w:rPr>
          <w:color w:val="000000" w:themeColor="text1"/>
          <w:lang w:val="en-US"/>
        </w:rPr>
        <w:t xml:space="preserve"> G</w:t>
      </w:r>
      <w:r w:rsidR="008921E9" w:rsidRPr="008050E5">
        <w:rPr>
          <w:color w:val="000000" w:themeColor="text1"/>
          <w:lang w:val="en-US"/>
        </w:rPr>
        <w:t>eladas almost never remove</w:t>
      </w:r>
      <w:r w:rsidR="003011FB" w:rsidRPr="008050E5">
        <w:rPr>
          <w:color w:val="000000" w:themeColor="text1"/>
          <w:lang w:val="en-US"/>
        </w:rPr>
        <w:t>d</w:t>
      </w:r>
      <w:r w:rsidR="008921E9" w:rsidRPr="008050E5">
        <w:rPr>
          <w:color w:val="000000" w:themeColor="text1"/>
          <w:lang w:val="en-US"/>
        </w:rPr>
        <w:t xml:space="preserve"> seeds during self- or social grooming</w:t>
      </w:r>
      <w:r w:rsidR="00EB7A87" w:rsidRPr="008050E5">
        <w:rPr>
          <w:color w:val="000000" w:themeColor="text1"/>
          <w:lang w:val="en-US"/>
        </w:rPr>
        <w:t xml:space="preserve">. </w:t>
      </w:r>
      <w:r w:rsidR="00D5031A">
        <w:rPr>
          <w:color w:val="000000" w:themeColor="text1"/>
          <w:lang w:val="en-US"/>
        </w:rPr>
        <w:t xml:space="preserve">Rather, </w:t>
      </w:r>
      <w:r w:rsidR="004C10C3">
        <w:rPr>
          <w:color w:val="000000" w:themeColor="text1"/>
          <w:lang w:val="en-US"/>
        </w:rPr>
        <w:t>f</w:t>
      </w:r>
      <w:r w:rsidR="00675144">
        <w:rPr>
          <w:color w:val="000000" w:themeColor="text1"/>
          <w:lang w:val="en-US"/>
        </w:rPr>
        <w:t>ine-scaled data on seed gain and loss from focal follows indicate that geladas gain</w:t>
      </w:r>
      <w:r w:rsidR="00675144" w:rsidRPr="008050E5">
        <w:rPr>
          <w:color w:val="000000" w:themeColor="text1"/>
          <w:lang w:val="en-US"/>
        </w:rPr>
        <w:t xml:space="preserve"> and </w:t>
      </w:r>
      <w:r w:rsidR="00675144">
        <w:rPr>
          <w:color w:val="000000" w:themeColor="text1"/>
          <w:lang w:val="en-US"/>
        </w:rPr>
        <w:t>lose seeds every few minutes</w:t>
      </w:r>
      <w:r w:rsidR="00675144" w:rsidRPr="008050E5">
        <w:rPr>
          <w:color w:val="000000" w:themeColor="text1"/>
          <w:lang w:val="en-US"/>
        </w:rPr>
        <w:t xml:space="preserve"> as </w:t>
      </w:r>
      <w:r w:rsidR="00675144">
        <w:rPr>
          <w:color w:val="000000" w:themeColor="text1"/>
          <w:lang w:val="en-US"/>
        </w:rPr>
        <w:t>they</w:t>
      </w:r>
      <w:r w:rsidR="00675144" w:rsidRPr="008050E5">
        <w:rPr>
          <w:color w:val="000000" w:themeColor="text1"/>
          <w:lang w:val="en-US"/>
        </w:rPr>
        <w:t xml:space="preserve"> </w:t>
      </w:r>
      <w:r w:rsidR="00675144">
        <w:rPr>
          <w:color w:val="000000" w:themeColor="text1"/>
          <w:lang w:val="en-US"/>
        </w:rPr>
        <w:t>walk and sit</w:t>
      </w:r>
      <w:r w:rsidR="00675144" w:rsidRPr="008050E5">
        <w:rPr>
          <w:color w:val="000000" w:themeColor="text1"/>
          <w:lang w:val="en-US"/>
        </w:rPr>
        <w:t xml:space="preserve"> </w:t>
      </w:r>
      <w:r w:rsidR="00C539F1">
        <w:rPr>
          <w:color w:val="000000" w:themeColor="text1"/>
          <w:lang w:val="en-US"/>
        </w:rPr>
        <w:t>in their stereotypically upright feeding positions</w:t>
      </w:r>
      <w:r w:rsidR="00C539F1" w:rsidRPr="008050E5">
        <w:rPr>
          <w:color w:val="000000" w:themeColor="text1"/>
          <w:lang w:val="en-US"/>
        </w:rPr>
        <w:t xml:space="preserve"> </w:t>
      </w:r>
      <w:r w:rsidR="00675144" w:rsidRPr="008050E5">
        <w:rPr>
          <w:color w:val="000000" w:themeColor="text1"/>
          <w:lang w:val="en-US"/>
        </w:rPr>
        <w:t>amidst dense</w:t>
      </w:r>
      <w:r w:rsidR="00675144">
        <w:rPr>
          <w:color w:val="000000" w:themeColor="text1"/>
          <w:lang w:val="en-US"/>
        </w:rPr>
        <w:t xml:space="preserve"> terrestrial</w:t>
      </w:r>
      <w:r w:rsidR="00675144" w:rsidRPr="008050E5">
        <w:rPr>
          <w:color w:val="000000" w:themeColor="text1"/>
          <w:lang w:val="en-US"/>
        </w:rPr>
        <w:t xml:space="preserve"> vegetation</w:t>
      </w:r>
      <w:r w:rsidR="00D5031A">
        <w:rPr>
          <w:color w:val="000000" w:themeColor="text1"/>
          <w:lang w:val="en-US"/>
        </w:rPr>
        <w:t>.</w:t>
      </w:r>
      <w:r w:rsidR="00675144">
        <w:rPr>
          <w:color w:val="000000" w:themeColor="text1"/>
          <w:lang w:val="en-US"/>
        </w:rPr>
        <w:t xml:space="preserve"> </w:t>
      </w:r>
      <w:r w:rsidR="00D5031A">
        <w:rPr>
          <w:color w:val="000000" w:themeColor="text1"/>
          <w:lang w:val="en-US"/>
        </w:rPr>
        <w:t>We estimate that</w:t>
      </w:r>
      <w:r w:rsidR="00726215">
        <w:rPr>
          <w:color w:val="000000" w:themeColor="text1"/>
          <w:lang w:val="en-US"/>
        </w:rPr>
        <w:t>, on average,</w:t>
      </w:r>
      <w:r w:rsidR="00D5031A">
        <w:rPr>
          <w:color w:val="000000" w:themeColor="text1"/>
          <w:lang w:val="en-US"/>
        </w:rPr>
        <w:t xml:space="preserve"> geladas disperse</w:t>
      </w:r>
      <w:r w:rsidR="00675144">
        <w:rPr>
          <w:color w:val="000000" w:themeColor="text1"/>
          <w:lang w:val="en-US"/>
        </w:rPr>
        <w:t xml:space="preserve"> seeds</w:t>
      </w:r>
      <w:r w:rsidR="00726215">
        <w:rPr>
          <w:color w:val="000000" w:themeColor="text1"/>
          <w:lang w:val="en-US"/>
        </w:rPr>
        <w:t xml:space="preserve"> roughly 80 m</w:t>
      </w:r>
      <w:r w:rsidR="00675144">
        <w:rPr>
          <w:color w:val="000000" w:themeColor="text1"/>
          <w:lang w:val="en-US"/>
        </w:rPr>
        <w:t xml:space="preserve"> from </w:t>
      </w:r>
      <w:r w:rsidR="00D5031A">
        <w:rPr>
          <w:color w:val="000000" w:themeColor="text1"/>
          <w:lang w:val="en-US"/>
        </w:rPr>
        <w:t xml:space="preserve">their </w:t>
      </w:r>
      <w:r w:rsidR="00675144">
        <w:rPr>
          <w:color w:val="000000" w:themeColor="text1"/>
          <w:lang w:val="en-US"/>
        </w:rPr>
        <w:t xml:space="preserve">parent plants. </w:t>
      </w:r>
      <w:r w:rsidR="009A4D1C">
        <w:rPr>
          <w:color w:val="000000" w:themeColor="text1"/>
          <w:lang w:val="en-US"/>
        </w:rPr>
        <w:t>G</w:t>
      </w:r>
      <w:r w:rsidR="00676AA1" w:rsidRPr="008050E5">
        <w:rPr>
          <w:color w:val="000000" w:themeColor="text1"/>
          <w:lang w:val="en-US"/>
        </w:rPr>
        <w:t>eladas</w:t>
      </w:r>
      <w:r w:rsidR="009A4D1C">
        <w:rPr>
          <w:color w:val="000000" w:themeColor="text1"/>
          <w:lang w:val="en-US"/>
        </w:rPr>
        <w:t xml:space="preserve"> exert positive and negative fitness impacts on </w:t>
      </w:r>
      <w:r w:rsidR="009A4D1C" w:rsidRPr="008050E5">
        <w:rPr>
          <w:i/>
          <w:color w:val="000000" w:themeColor="text1"/>
          <w:lang w:val="en-US"/>
        </w:rPr>
        <w:t xml:space="preserve">A. </w:t>
      </w:r>
      <w:proofErr w:type="spellStart"/>
      <w:r w:rsidR="009A4D1C" w:rsidRPr="008050E5">
        <w:rPr>
          <w:i/>
          <w:color w:val="000000" w:themeColor="text1"/>
          <w:lang w:val="en-US"/>
        </w:rPr>
        <w:t>melanantha</w:t>
      </w:r>
      <w:proofErr w:type="spellEnd"/>
      <w:r w:rsidR="00676AA1" w:rsidRPr="008050E5">
        <w:rPr>
          <w:color w:val="000000" w:themeColor="text1"/>
          <w:lang w:val="en-US"/>
        </w:rPr>
        <w:t xml:space="preserve"> </w:t>
      </w:r>
      <w:r w:rsidR="009A4D1C">
        <w:rPr>
          <w:color w:val="000000" w:themeColor="text1"/>
          <w:lang w:val="en-US"/>
        </w:rPr>
        <w:t xml:space="preserve">by </w:t>
      </w:r>
      <w:r w:rsidR="00676AA1" w:rsidRPr="008050E5">
        <w:rPr>
          <w:color w:val="000000" w:themeColor="text1"/>
          <w:lang w:val="en-US"/>
        </w:rPr>
        <w:t>regularly consum</w:t>
      </w:r>
      <w:r w:rsidR="009A4D1C">
        <w:rPr>
          <w:color w:val="000000" w:themeColor="text1"/>
          <w:lang w:val="en-US"/>
        </w:rPr>
        <w:t>ing</w:t>
      </w:r>
      <w:r w:rsidR="00676AA1" w:rsidRPr="008050E5">
        <w:rPr>
          <w:color w:val="000000" w:themeColor="text1"/>
          <w:lang w:val="en-US"/>
        </w:rPr>
        <w:t xml:space="preserve"> </w:t>
      </w:r>
      <w:r w:rsidR="009A4D1C">
        <w:rPr>
          <w:color w:val="000000" w:themeColor="text1"/>
          <w:lang w:val="en-US"/>
        </w:rPr>
        <w:t xml:space="preserve">its </w:t>
      </w:r>
      <w:r w:rsidR="00676AA1" w:rsidRPr="008050E5">
        <w:rPr>
          <w:color w:val="000000" w:themeColor="text1"/>
          <w:lang w:val="en-US"/>
        </w:rPr>
        <w:t xml:space="preserve">herbaceous and underground tissues </w:t>
      </w:r>
      <w:r w:rsidR="00726215">
        <w:rPr>
          <w:color w:val="000000" w:themeColor="text1"/>
          <w:lang w:val="en-US"/>
        </w:rPr>
        <w:t xml:space="preserve">and </w:t>
      </w:r>
      <w:r w:rsidR="00C74EBE">
        <w:rPr>
          <w:color w:val="000000" w:themeColor="text1"/>
          <w:lang w:val="en-US"/>
        </w:rPr>
        <w:t xml:space="preserve">effectively </w:t>
      </w:r>
      <w:r w:rsidR="00726215">
        <w:rPr>
          <w:color w:val="000000" w:themeColor="text1"/>
          <w:lang w:val="en-US"/>
        </w:rPr>
        <w:t>dispers</w:t>
      </w:r>
      <w:r w:rsidR="009A4D1C">
        <w:rPr>
          <w:color w:val="000000" w:themeColor="text1"/>
          <w:lang w:val="en-US"/>
        </w:rPr>
        <w:t>ing</w:t>
      </w:r>
      <w:r w:rsidR="00726215">
        <w:rPr>
          <w:color w:val="000000" w:themeColor="text1"/>
          <w:lang w:val="en-US"/>
        </w:rPr>
        <w:t xml:space="preserve"> </w:t>
      </w:r>
      <w:r w:rsidR="009A4D1C">
        <w:rPr>
          <w:color w:val="000000" w:themeColor="text1"/>
          <w:lang w:val="en-US"/>
        </w:rPr>
        <w:t xml:space="preserve">its </w:t>
      </w:r>
      <w:r w:rsidR="00726215">
        <w:rPr>
          <w:color w:val="000000" w:themeColor="text1"/>
          <w:lang w:val="en-US"/>
        </w:rPr>
        <w:t>seeds</w:t>
      </w:r>
      <w:r w:rsidR="00676AA1" w:rsidRPr="008050E5">
        <w:rPr>
          <w:color w:val="000000" w:themeColor="text1"/>
          <w:lang w:val="en-US"/>
        </w:rPr>
        <w:t>.</w:t>
      </w:r>
    </w:p>
    <w:p w14:paraId="6FFF0A44" w14:textId="77777777" w:rsidR="00B35A9E" w:rsidRPr="008050E5" w:rsidRDefault="00B35A9E" w:rsidP="00E65B92">
      <w:pPr>
        <w:spacing w:line="480" w:lineRule="auto"/>
        <w:rPr>
          <w:color w:val="000000" w:themeColor="text1"/>
          <w:lang w:val="en-US"/>
        </w:rPr>
      </w:pPr>
    </w:p>
    <w:p w14:paraId="2639C293" w14:textId="7183FAFD" w:rsidR="007D3945" w:rsidRPr="008050E5" w:rsidRDefault="006F13D3" w:rsidP="00E65B92">
      <w:pPr>
        <w:spacing w:line="480" w:lineRule="auto"/>
        <w:rPr>
          <w:color w:val="000000" w:themeColor="text1"/>
          <w:lang w:val="en-US"/>
        </w:rPr>
      </w:pPr>
      <w:r w:rsidRPr="008050E5">
        <w:rPr>
          <w:b/>
          <w:color w:val="000000" w:themeColor="text1"/>
          <w:lang w:val="en-US"/>
        </w:rPr>
        <w:t>Key words</w:t>
      </w:r>
      <w:r w:rsidRPr="008050E5">
        <w:rPr>
          <w:color w:val="000000" w:themeColor="text1"/>
          <w:lang w:val="en-US"/>
        </w:rPr>
        <w:t xml:space="preserve">: primate; seed dispersal; </w:t>
      </w:r>
      <w:proofErr w:type="spellStart"/>
      <w:r w:rsidRPr="008050E5">
        <w:rPr>
          <w:color w:val="000000" w:themeColor="text1"/>
          <w:lang w:val="en-US"/>
        </w:rPr>
        <w:t>epizoochory</w:t>
      </w:r>
      <w:proofErr w:type="spellEnd"/>
      <w:r w:rsidRPr="008050E5">
        <w:rPr>
          <w:color w:val="000000" w:themeColor="text1"/>
          <w:lang w:val="en-US"/>
        </w:rPr>
        <w:t>; gelada; Afroalpine; Ethiopi</w:t>
      </w:r>
      <w:r w:rsidR="00C74EBE">
        <w:rPr>
          <w:color w:val="000000" w:themeColor="text1"/>
          <w:lang w:val="en-US"/>
        </w:rPr>
        <w:t xml:space="preserve">a; </w:t>
      </w:r>
      <w:proofErr w:type="spellStart"/>
      <w:r w:rsidR="00C74EBE" w:rsidRPr="00BA6469">
        <w:rPr>
          <w:i/>
          <w:iCs/>
          <w:color w:val="000000" w:themeColor="text1"/>
          <w:lang w:val="en-US"/>
        </w:rPr>
        <w:t>Theropithecus</w:t>
      </w:r>
      <w:proofErr w:type="spellEnd"/>
      <w:r w:rsidR="00C74EBE" w:rsidRPr="00BA6469">
        <w:rPr>
          <w:i/>
          <w:iCs/>
          <w:color w:val="000000" w:themeColor="text1"/>
          <w:lang w:val="en-US"/>
        </w:rPr>
        <w:t xml:space="preserve"> gelada</w:t>
      </w:r>
      <w:r w:rsidR="00C74EBE">
        <w:rPr>
          <w:color w:val="000000" w:themeColor="text1"/>
          <w:lang w:val="en-US"/>
        </w:rPr>
        <w:t xml:space="preserve">; </w:t>
      </w:r>
      <w:proofErr w:type="spellStart"/>
      <w:r w:rsidR="00C74EBE" w:rsidRPr="00BA6469">
        <w:rPr>
          <w:i/>
          <w:iCs/>
          <w:color w:val="000000" w:themeColor="text1"/>
          <w:lang w:val="en-US"/>
        </w:rPr>
        <w:t>Agrocharis</w:t>
      </w:r>
      <w:proofErr w:type="spellEnd"/>
      <w:r w:rsidR="00C74EBE" w:rsidRPr="00BA6469">
        <w:rPr>
          <w:i/>
          <w:iCs/>
          <w:color w:val="000000" w:themeColor="text1"/>
          <w:lang w:val="en-US"/>
        </w:rPr>
        <w:t xml:space="preserve"> </w:t>
      </w:r>
      <w:proofErr w:type="spellStart"/>
      <w:r w:rsidR="00C74EBE" w:rsidRPr="00BA6469">
        <w:rPr>
          <w:i/>
          <w:iCs/>
          <w:color w:val="000000" w:themeColor="text1"/>
          <w:lang w:val="en-US"/>
        </w:rPr>
        <w:t>melanantha</w:t>
      </w:r>
      <w:proofErr w:type="spellEnd"/>
    </w:p>
    <w:p w14:paraId="051520BD" w14:textId="77777777" w:rsidR="007D3945" w:rsidRPr="008050E5" w:rsidRDefault="007D3945" w:rsidP="00B7615C">
      <w:pPr>
        <w:spacing w:line="480" w:lineRule="auto"/>
        <w:rPr>
          <w:color w:val="000000" w:themeColor="text1"/>
          <w:lang w:val="en-US"/>
        </w:rPr>
      </w:pPr>
    </w:p>
    <w:p w14:paraId="1695B7D2" w14:textId="61FCF07B" w:rsidR="00BF51FE" w:rsidRPr="000B137F" w:rsidRDefault="006F13D3" w:rsidP="00B7615C">
      <w:pPr>
        <w:spacing w:line="480" w:lineRule="auto"/>
        <w:rPr>
          <w:color w:val="000000" w:themeColor="text1"/>
          <w:lang w:val="en-US"/>
        </w:rPr>
      </w:pPr>
      <w:r w:rsidRPr="008050E5">
        <w:rPr>
          <w:rFonts w:ascii="Times" w:hAnsi="Times" w:cs="Arial"/>
          <w:smallCaps/>
          <w:spacing w:val="-1"/>
          <w:lang w:val="en-US"/>
        </w:rPr>
        <w:t xml:space="preserve">Seed dispersal </w:t>
      </w:r>
      <w:r w:rsidR="00321513" w:rsidRPr="008050E5">
        <w:rPr>
          <w:color w:val="000000" w:themeColor="text1"/>
          <w:lang w:val="en-US"/>
        </w:rPr>
        <w:t>plays a critical role</w:t>
      </w:r>
      <w:r w:rsidR="00800D4F" w:rsidRPr="008050E5">
        <w:rPr>
          <w:color w:val="000000" w:themeColor="text1"/>
          <w:lang w:val="en-US"/>
        </w:rPr>
        <w:t xml:space="preserve"> in the dynamics of plant communities</w:t>
      </w:r>
      <w:r w:rsidR="00321513" w:rsidRPr="008050E5">
        <w:rPr>
          <w:color w:val="000000" w:themeColor="text1"/>
          <w:lang w:val="en-US"/>
        </w:rPr>
        <w:t xml:space="preserve">, ranging from </w:t>
      </w:r>
      <w:r w:rsidR="00881302" w:rsidRPr="008050E5">
        <w:rPr>
          <w:color w:val="000000" w:themeColor="text1"/>
          <w:lang w:val="en-US"/>
        </w:rPr>
        <w:t xml:space="preserve">population genetics and </w:t>
      </w:r>
      <w:r w:rsidR="00321513" w:rsidRPr="008050E5">
        <w:rPr>
          <w:color w:val="000000" w:themeColor="text1"/>
          <w:lang w:val="en-US"/>
        </w:rPr>
        <w:t>demography to ecosystem function</w:t>
      </w:r>
      <w:r w:rsidR="00881302" w:rsidRPr="008050E5">
        <w:rPr>
          <w:color w:val="000000" w:themeColor="text1"/>
          <w:lang w:val="en-US"/>
        </w:rPr>
        <w:t xml:space="preserve"> and conservation</w:t>
      </w:r>
      <w:r w:rsidR="0013547F" w:rsidRPr="008050E5">
        <w:rPr>
          <w:color w:val="000000" w:themeColor="text1"/>
          <w:lang w:val="en-US"/>
        </w:rPr>
        <w:t xml:space="preserve"> (Howe and Smallwood, 19</w:t>
      </w:r>
      <w:r w:rsidR="00257BA7">
        <w:rPr>
          <w:color w:val="000000" w:themeColor="text1"/>
          <w:lang w:val="en-US"/>
        </w:rPr>
        <w:t>82</w:t>
      </w:r>
      <w:r w:rsidR="0013547F" w:rsidRPr="008050E5">
        <w:rPr>
          <w:color w:val="000000" w:themeColor="text1"/>
          <w:lang w:val="en-US"/>
        </w:rPr>
        <w:t xml:space="preserve">). </w:t>
      </w:r>
      <w:r w:rsidR="00800D4F" w:rsidRPr="00B7615C">
        <w:rPr>
          <w:color w:val="000000" w:themeColor="text1"/>
          <w:lang w:val="en-US"/>
        </w:rPr>
        <w:t xml:space="preserve">Among mammals, </w:t>
      </w:r>
      <w:r w:rsidR="00881302" w:rsidRPr="00B7615C">
        <w:rPr>
          <w:color w:val="000000" w:themeColor="text1"/>
          <w:lang w:val="en-US"/>
        </w:rPr>
        <w:t>p</w:t>
      </w:r>
      <w:r w:rsidR="00501B40" w:rsidRPr="00B7615C">
        <w:rPr>
          <w:color w:val="000000" w:themeColor="text1"/>
          <w:lang w:val="en-US"/>
        </w:rPr>
        <w:t>rimates are prolific dispersers and predators of seeds</w:t>
      </w:r>
      <w:r w:rsidR="00F344E6" w:rsidRPr="00B7615C">
        <w:rPr>
          <w:color w:val="000000" w:themeColor="text1"/>
          <w:lang w:val="en-US"/>
        </w:rPr>
        <w:t>, especially</w:t>
      </w:r>
      <w:r w:rsidR="00501B40" w:rsidRPr="00B7615C">
        <w:rPr>
          <w:color w:val="000000" w:themeColor="text1"/>
          <w:lang w:val="en-US"/>
        </w:rPr>
        <w:t xml:space="preserve"> in forest habitats (Chapman 1995, Andresen et al. 2018)</w:t>
      </w:r>
      <w:r w:rsidR="00F344E6" w:rsidRPr="00B7615C">
        <w:rPr>
          <w:color w:val="000000" w:themeColor="text1"/>
          <w:lang w:val="en-US"/>
        </w:rPr>
        <w:t>.</w:t>
      </w:r>
      <w:r w:rsidR="001E5A75" w:rsidRPr="00B7615C">
        <w:rPr>
          <w:color w:val="000000" w:themeColor="text1"/>
          <w:lang w:val="en-US"/>
        </w:rPr>
        <w:t xml:space="preserve"> </w:t>
      </w:r>
      <w:r w:rsidR="001E5A75" w:rsidRPr="008050E5">
        <w:rPr>
          <w:color w:val="000000" w:themeColor="text1"/>
          <w:lang w:val="en-US"/>
        </w:rPr>
        <w:t xml:space="preserve">Documented cases of seed dispersal by primates </w:t>
      </w:r>
      <w:r w:rsidR="00726215">
        <w:rPr>
          <w:color w:val="000000" w:themeColor="text1"/>
          <w:lang w:val="en-US"/>
        </w:rPr>
        <w:t>typically</w:t>
      </w:r>
      <w:r w:rsidR="001E5A75" w:rsidRPr="008050E5">
        <w:rPr>
          <w:color w:val="000000" w:themeColor="text1"/>
          <w:lang w:val="en-US"/>
        </w:rPr>
        <w:t xml:space="preserve"> involve </w:t>
      </w:r>
      <w:proofErr w:type="spellStart"/>
      <w:r w:rsidR="001E5A75" w:rsidRPr="008050E5">
        <w:rPr>
          <w:color w:val="000000" w:themeColor="text1"/>
          <w:lang w:val="en-US"/>
        </w:rPr>
        <w:t>endozoochory</w:t>
      </w:r>
      <w:proofErr w:type="spellEnd"/>
      <w:r w:rsidR="00BF51FE" w:rsidRPr="008050E5">
        <w:rPr>
          <w:color w:val="000000" w:themeColor="text1"/>
          <w:lang w:val="en-US"/>
        </w:rPr>
        <w:t>,</w:t>
      </w:r>
      <w:r w:rsidR="001E5A75" w:rsidRPr="008050E5">
        <w:rPr>
          <w:color w:val="000000" w:themeColor="text1"/>
          <w:lang w:val="en-US"/>
        </w:rPr>
        <w:t xml:space="preserve"> </w:t>
      </w:r>
      <w:r w:rsidR="00E8512C" w:rsidRPr="008050E5">
        <w:rPr>
          <w:color w:val="000000" w:themeColor="text1"/>
          <w:lang w:val="en-US"/>
        </w:rPr>
        <w:t>in which animals spit or defecate out seeds (</w:t>
      </w:r>
      <w:r w:rsidR="000B137F" w:rsidRPr="008050E5">
        <w:rPr>
          <w:color w:val="000000" w:themeColor="text1"/>
          <w:lang w:val="en-US"/>
        </w:rPr>
        <w:t>Chapman 1995</w:t>
      </w:r>
      <w:r w:rsidR="00E8512C" w:rsidRPr="008050E5">
        <w:rPr>
          <w:color w:val="000000" w:themeColor="text1"/>
          <w:lang w:val="en-US"/>
        </w:rPr>
        <w:t>)</w:t>
      </w:r>
      <w:r w:rsidR="001E5A75" w:rsidRPr="008050E5">
        <w:rPr>
          <w:color w:val="000000" w:themeColor="text1"/>
          <w:lang w:val="en-US"/>
        </w:rPr>
        <w:t xml:space="preserve">. </w:t>
      </w:r>
      <w:r w:rsidR="004F3CE8">
        <w:rPr>
          <w:color w:val="000000" w:themeColor="text1"/>
          <w:lang w:val="en-US"/>
        </w:rPr>
        <w:t xml:space="preserve">In contrast, research on </w:t>
      </w:r>
      <w:proofErr w:type="spellStart"/>
      <w:r w:rsidR="004F3CE8">
        <w:rPr>
          <w:color w:val="000000" w:themeColor="text1"/>
          <w:lang w:val="en-US"/>
        </w:rPr>
        <w:t>e</w:t>
      </w:r>
      <w:r w:rsidR="001E5A75" w:rsidRPr="00B7615C">
        <w:rPr>
          <w:color w:val="000000" w:themeColor="text1"/>
          <w:lang w:val="en-US"/>
        </w:rPr>
        <w:t>pizoochorous</w:t>
      </w:r>
      <w:proofErr w:type="spellEnd"/>
      <w:r w:rsidR="001E5A75" w:rsidRPr="00B7615C">
        <w:rPr>
          <w:color w:val="000000" w:themeColor="text1"/>
          <w:lang w:val="en-US"/>
        </w:rPr>
        <w:t xml:space="preserve"> seed dispersal</w:t>
      </w:r>
      <w:r w:rsidR="00BF51FE" w:rsidRPr="00B7615C">
        <w:rPr>
          <w:color w:val="000000" w:themeColor="text1"/>
          <w:lang w:val="en-US"/>
        </w:rPr>
        <w:t>,</w:t>
      </w:r>
      <w:r w:rsidR="001E5A75" w:rsidRPr="00B7615C">
        <w:rPr>
          <w:color w:val="000000" w:themeColor="text1"/>
          <w:lang w:val="en-US"/>
        </w:rPr>
        <w:t xml:space="preserve"> </w:t>
      </w:r>
      <w:r w:rsidR="00E8512C" w:rsidRPr="00B7615C">
        <w:rPr>
          <w:color w:val="000000" w:themeColor="text1"/>
          <w:lang w:val="en-US"/>
        </w:rPr>
        <w:t xml:space="preserve">in which seeds adhere to an animal’s fur until they drop </w:t>
      </w:r>
      <w:r w:rsidR="00BF51FE" w:rsidRPr="00B7615C">
        <w:rPr>
          <w:color w:val="000000" w:themeColor="text1"/>
          <w:lang w:val="en-US"/>
        </w:rPr>
        <w:t>off,</w:t>
      </w:r>
      <w:r w:rsidR="00CE2796" w:rsidRPr="00B7615C">
        <w:rPr>
          <w:color w:val="000000" w:themeColor="text1"/>
          <w:lang w:val="en-US"/>
        </w:rPr>
        <w:t xml:space="preserve"> </w:t>
      </w:r>
      <w:r w:rsidR="001E5A75" w:rsidRPr="00B7615C">
        <w:rPr>
          <w:color w:val="000000" w:themeColor="text1"/>
          <w:lang w:val="en-US"/>
        </w:rPr>
        <w:t>has</w:t>
      </w:r>
      <w:r w:rsidR="004F3CE8">
        <w:rPr>
          <w:color w:val="000000" w:themeColor="text1"/>
          <w:lang w:val="en-US"/>
        </w:rPr>
        <w:t xml:space="preserve"> heavily focused on ungulates (</w:t>
      </w:r>
      <w:r w:rsidR="005835FF">
        <w:rPr>
          <w:color w:val="000000" w:themeColor="text1"/>
          <w:lang w:val="en-US"/>
        </w:rPr>
        <w:t xml:space="preserve">Albert et al. 2015, </w:t>
      </w:r>
      <w:proofErr w:type="spellStart"/>
      <w:r w:rsidR="004F3CE8">
        <w:rPr>
          <w:color w:val="000000" w:themeColor="text1"/>
          <w:lang w:val="en-US"/>
        </w:rPr>
        <w:t>Baltzinger</w:t>
      </w:r>
      <w:proofErr w:type="spellEnd"/>
      <w:r w:rsidR="004F3CE8">
        <w:rPr>
          <w:color w:val="000000" w:themeColor="text1"/>
          <w:lang w:val="en-US"/>
        </w:rPr>
        <w:t xml:space="preserve"> et al. 2019) but</w:t>
      </w:r>
      <w:r w:rsidR="00726215">
        <w:rPr>
          <w:color w:val="000000" w:themeColor="text1"/>
          <w:lang w:val="en-US"/>
        </w:rPr>
        <w:t xml:space="preserve"> has</w:t>
      </w:r>
      <w:r w:rsidR="004F3CE8">
        <w:rPr>
          <w:color w:val="000000" w:themeColor="text1"/>
          <w:lang w:val="en-US"/>
        </w:rPr>
        <w:t xml:space="preserve"> </w:t>
      </w:r>
      <w:r w:rsidR="000B137F">
        <w:rPr>
          <w:color w:val="000000" w:themeColor="text1"/>
          <w:lang w:val="en-US"/>
        </w:rPr>
        <w:t xml:space="preserve">rarely been addressed among primates (Chen et al. 2018). </w:t>
      </w:r>
      <w:r w:rsidR="00501B40" w:rsidRPr="00B7615C">
        <w:rPr>
          <w:color w:val="000000" w:themeColor="text1"/>
          <w:lang w:val="en-US"/>
        </w:rPr>
        <w:t xml:space="preserve">Given that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w:t>
      </w:r>
      <w:r w:rsidR="00E8512C" w:rsidRPr="00B7615C">
        <w:rPr>
          <w:color w:val="000000" w:themeColor="text1"/>
          <w:lang w:val="en-US"/>
        </w:rPr>
        <w:t xml:space="preserve">in other animals </w:t>
      </w:r>
      <w:r w:rsidR="00501B40" w:rsidRPr="00B7615C">
        <w:rPr>
          <w:color w:val="000000" w:themeColor="text1"/>
          <w:lang w:val="en-US"/>
        </w:rPr>
        <w:t xml:space="preserve">primarily occurs among low-lying shrubs in open habitats (Sorenson 1986), </w:t>
      </w:r>
      <w:r w:rsidR="00726215">
        <w:rPr>
          <w:color w:val="000000" w:themeColor="text1"/>
          <w:lang w:val="en-US"/>
        </w:rPr>
        <w:t>one would expect</w:t>
      </w:r>
      <w:r w:rsidR="00F344E6" w:rsidRPr="00B7615C">
        <w:rPr>
          <w:color w:val="000000" w:themeColor="text1"/>
          <w:lang w:val="en-US"/>
        </w:rPr>
        <w:t xml:space="preserve"> </w:t>
      </w:r>
      <w:r w:rsidR="00A8620B" w:rsidRPr="00B7615C">
        <w:rPr>
          <w:color w:val="000000" w:themeColor="text1"/>
          <w:lang w:val="en-US"/>
        </w:rPr>
        <w:t>several cercopithecine monkeys</w:t>
      </w:r>
      <w:r w:rsidR="00726215">
        <w:rPr>
          <w:color w:val="000000" w:themeColor="text1"/>
          <w:lang w:val="en-US"/>
        </w:rPr>
        <w:t xml:space="preserve"> to </w:t>
      </w:r>
      <w:r w:rsidR="00726215" w:rsidRPr="00B7615C">
        <w:rPr>
          <w:color w:val="000000" w:themeColor="text1"/>
          <w:lang w:val="en-US"/>
        </w:rPr>
        <w:t>disperse seeds via adhesion</w:t>
      </w:r>
      <w:r w:rsidR="00726215">
        <w:rPr>
          <w:color w:val="000000" w:themeColor="text1"/>
          <w:lang w:val="en-US"/>
        </w:rPr>
        <w:t>; for instance,</w:t>
      </w:r>
      <w:r w:rsidR="00A8620B" w:rsidRPr="00B7615C">
        <w:rPr>
          <w:color w:val="000000" w:themeColor="text1"/>
          <w:lang w:val="en-US"/>
        </w:rPr>
        <w:t xml:space="preserve"> </w:t>
      </w:r>
      <w:r w:rsidR="00501B40" w:rsidRPr="00B7615C">
        <w:rPr>
          <w:color w:val="000000" w:themeColor="text1"/>
          <w:lang w:val="en-US"/>
        </w:rPr>
        <w:t>baboons (</w:t>
      </w:r>
      <w:proofErr w:type="spellStart"/>
      <w:r w:rsidR="00501B40" w:rsidRPr="00B7615C">
        <w:rPr>
          <w:i/>
          <w:color w:val="000000" w:themeColor="text1"/>
          <w:lang w:val="en-US"/>
        </w:rPr>
        <w:t>Papio</w:t>
      </w:r>
      <w:proofErr w:type="spellEnd"/>
      <w:r w:rsidR="00A8620B" w:rsidRPr="00B7615C">
        <w:rPr>
          <w:i/>
          <w:color w:val="000000" w:themeColor="text1"/>
          <w:lang w:val="en-US"/>
        </w:rPr>
        <w:t xml:space="preserve"> </w:t>
      </w:r>
      <w:r w:rsidR="00A8620B" w:rsidRPr="00B7615C">
        <w:rPr>
          <w:color w:val="000000" w:themeColor="text1"/>
          <w:lang w:val="en-US"/>
        </w:rPr>
        <w:t>spp.</w:t>
      </w:r>
      <w:r w:rsidR="00501B40" w:rsidRPr="00B7615C">
        <w:rPr>
          <w:color w:val="000000" w:themeColor="text1"/>
          <w:lang w:val="en-US"/>
        </w:rPr>
        <w:t xml:space="preserve">), </w:t>
      </w:r>
      <w:proofErr w:type="spellStart"/>
      <w:r w:rsidR="00501B40" w:rsidRPr="00B7615C">
        <w:rPr>
          <w:color w:val="000000" w:themeColor="text1"/>
          <w:lang w:val="en-US"/>
        </w:rPr>
        <w:t>patas</w:t>
      </w:r>
      <w:proofErr w:type="spellEnd"/>
      <w:r w:rsidR="00501B40" w:rsidRPr="00B7615C">
        <w:rPr>
          <w:color w:val="000000" w:themeColor="text1"/>
          <w:lang w:val="en-US"/>
        </w:rPr>
        <w:t xml:space="preserve"> monkeys (</w:t>
      </w:r>
      <w:proofErr w:type="spellStart"/>
      <w:r w:rsidR="00501B40" w:rsidRPr="00B7615C">
        <w:rPr>
          <w:i/>
          <w:color w:val="000000" w:themeColor="text1"/>
          <w:lang w:val="en-US"/>
        </w:rPr>
        <w:t>Erythorocebus</w:t>
      </w:r>
      <w:proofErr w:type="spellEnd"/>
      <w:r w:rsidR="00A8620B" w:rsidRPr="00B7615C">
        <w:rPr>
          <w:i/>
          <w:color w:val="000000" w:themeColor="text1"/>
          <w:lang w:val="en-US"/>
        </w:rPr>
        <w:t xml:space="preserve"> </w:t>
      </w:r>
      <w:proofErr w:type="spellStart"/>
      <w:r w:rsidR="00A8620B" w:rsidRPr="00B7615C">
        <w:rPr>
          <w:i/>
          <w:color w:val="000000" w:themeColor="text1"/>
          <w:lang w:val="en-US"/>
        </w:rPr>
        <w:t>patas</w:t>
      </w:r>
      <w:proofErr w:type="spellEnd"/>
      <w:r w:rsidR="00501B40" w:rsidRPr="00B7615C">
        <w:rPr>
          <w:color w:val="000000" w:themeColor="text1"/>
          <w:lang w:val="en-US"/>
        </w:rPr>
        <w:t xml:space="preserve">), </w:t>
      </w:r>
      <w:r w:rsidR="001E5A75" w:rsidRPr="00B7615C">
        <w:rPr>
          <w:color w:val="000000" w:themeColor="text1"/>
          <w:lang w:val="en-US"/>
        </w:rPr>
        <w:t xml:space="preserve">and </w:t>
      </w:r>
      <w:r w:rsidR="00501B40" w:rsidRPr="00B7615C">
        <w:rPr>
          <w:color w:val="000000" w:themeColor="text1"/>
          <w:lang w:val="en-US"/>
        </w:rPr>
        <w:t>vervet monkeys (</w:t>
      </w:r>
      <w:proofErr w:type="spellStart"/>
      <w:r w:rsidR="00501B40" w:rsidRPr="00B7615C">
        <w:rPr>
          <w:i/>
          <w:color w:val="000000" w:themeColor="text1"/>
          <w:lang w:val="en-US"/>
        </w:rPr>
        <w:t>Chlorocebus</w:t>
      </w:r>
      <w:proofErr w:type="spellEnd"/>
      <w:r w:rsidR="00A8620B" w:rsidRPr="00B7615C">
        <w:rPr>
          <w:color w:val="000000" w:themeColor="text1"/>
          <w:lang w:val="en-US"/>
        </w:rPr>
        <w:t xml:space="preserve"> spp.</w:t>
      </w:r>
      <w:r w:rsidR="000B15C0" w:rsidRPr="00B7615C">
        <w:rPr>
          <w:color w:val="000000" w:themeColor="text1"/>
          <w:lang w:val="en-US"/>
        </w:rPr>
        <w:t>)</w:t>
      </w:r>
      <w:r w:rsidR="00726215">
        <w:rPr>
          <w:color w:val="000000" w:themeColor="text1"/>
          <w:lang w:val="en-US"/>
        </w:rPr>
        <w:t xml:space="preserve"> </w:t>
      </w:r>
      <w:r w:rsidR="00501B40" w:rsidRPr="00B7615C">
        <w:rPr>
          <w:color w:val="000000" w:themeColor="text1"/>
          <w:lang w:val="en-US"/>
        </w:rPr>
        <w:t xml:space="preserve">are </w:t>
      </w:r>
      <w:r w:rsidR="00CA2366">
        <w:rPr>
          <w:color w:val="000000" w:themeColor="text1"/>
          <w:lang w:val="en-US"/>
        </w:rPr>
        <w:t>moderately-sized</w:t>
      </w:r>
      <w:r w:rsidR="00501B40" w:rsidRPr="00B7615C">
        <w:rPr>
          <w:color w:val="000000" w:themeColor="text1"/>
          <w:lang w:val="en-US"/>
        </w:rPr>
        <w:t xml:space="preserve">, terrestrial or semi-terrestrial, </w:t>
      </w:r>
      <w:r w:rsidR="000B15C0" w:rsidRPr="00B7615C">
        <w:rPr>
          <w:color w:val="000000" w:themeColor="text1"/>
          <w:lang w:val="en-US"/>
        </w:rPr>
        <w:t xml:space="preserve">and </w:t>
      </w:r>
      <w:r w:rsidR="00DE7794" w:rsidRPr="00B7615C">
        <w:rPr>
          <w:color w:val="000000" w:themeColor="text1"/>
          <w:lang w:val="en-US"/>
        </w:rPr>
        <w:t xml:space="preserve">feed omnivorously in savanna woodland </w:t>
      </w:r>
      <w:commentRangeStart w:id="5"/>
      <w:r w:rsidR="00DE7794" w:rsidRPr="00B7615C">
        <w:rPr>
          <w:color w:val="000000" w:themeColor="text1"/>
          <w:lang w:val="en-US"/>
        </w:rPr>
        <w:t>habitats</w:t>
      </w:r>
      <w:commentRangeEnd w:id="5"/>
      <w:r w:rsidR="002D6EDA">
        <w:rPr>
          <w:rStyle w:val="CommentReference"/>
          <w:lang w:val="en-US"/>
        </w:rPr>
        <w:commentReference w:id="5"/>
      </w:r>
      <w:r w:rsidR="00501B40" w:rsidRPr="00B7615C">
        <w:rPr>
          <w:color w:val="000000" w:themeColor="text1"/>
          <w:lang w:val="en-US"/>
        </w:rPr>
        <w:t xml:space="preserve">. </w:t>
      </w:r>
      <w:r w:rsidR="00726215">
        <w:rPr>
          <w:color w:val="000000" w:themeColor="text1"/>
          <w:lang w:val="en-US"/>
        </w:rPr>
        <w:t>However</w:t>
      </w:r>
      <w:r w:rsidR="00173690" w:rsidRPr="008050E5">
        <w:rPr>
          <w:color w:val="000000" w:themeColor="text1"/>
          <w:lang w:val="en-US"/>
        </w:rPr>
        <w:t>, d</w:t>
      </w:r>
      <w:r w:rsidR="00BB7827" w:rsidRPr="008050E5">
        <w:rPr>
          <w:color w:val="000000" w:themeColor="text1"/>
          <w:lang w:val="en-US"/>
        </w:rPr>
        <w:t>espite</w:t>
      </w:r>
      <w:r w:rsidR="00501B40" w:rsidRPr="008050E5">
        <w:rPr>
          <w:color w:val="000000" w:themeColor="text1"/>
          <w:lang w:val="en-US"/>
        </w:rPr>
        <w:t xml:space="preserve"> </w:t>
      </w:r>
      <w:r w:rsidR="000B15C0" w:rsidRPr="008050E5">
        <w:rPr>
          <w:color w:val="000000" w:themeColor="text1"/>
          <w:lang w:val="en-US"/>
        </w:rPr>
        <w:t>decades</w:t>
      </w:r>
      <w:r w:rsidR="00501B40" w:rsidRPr="008050E5">
        <w:rPr>
          <w:color w:val="000000" w:themeColor="text1"/>
          <w:lang w:val="en-US"/>
        </w:rPr>
        <w:t xml:space="preserve"> of ecological research</w:t>
      </w:r>
      <w:r w:rsidR="004E5E45">
        <w:rPr>
          <w:color w:val="000000" w:themeColor="text1"/>
          <w:lang w:val="en-US"/>
        </w:rPr>
        <w:t xml:space="preserve"> on these monkeys</w:t>
      </w:r>
      <w:r w:rsidR="00501B40" w:rsidRPr="008050E5">
        <w:rPr>
          <w:color w:val="000000" w:themeColor="text1"/>
          <w:lang w:val="en-US"/>
        </w:rPr>
        <w:t xml:space="preserve">, </w:t>
      </w:r>
      <w:r w:rsidR="00BB7827" w:rsidRPr="008050E5">
        <w:rPr>
          <w:color w:val="000000" w:themeColor="text1"/>
          <w:lang w:val="en-US"/>
        </w:rPr>
        <w:t>we are not aware of any</w:t>
      </w:r>
      <w:r w:rsidR="00050B9D" w:rsidRPr="008050E5">
        <w:rPr>
          <w:color w:val="000000" w:themeColor="text1"/>
          <w:lang w:val="en-US"/>
        </w:rPr>
        <w:t xml:space="preserve"> published</w:t>
      </w:r>
      <w:r w:rsidR="00BB7827" w:rsidRPr="008050E5">
        <w:rPr>
          <w:color w:val="000000" w:themeColor="text1"/>
          <w:lang w:val="en-US"/>
        </w:rPr>
        <w:t xml:space="preserve"> reports of </w:t>
      </w:r>
      <w:proofErr w:type="spellStart"/>
      <w:r w:rsidR="00BB7827" w:rsidRPr="008050E5">
        <w:rPr>
          <w:color w:val="000000" w:themeColor="text1"/>
          <w:lang w:val="en-US"/>
        </w:rPr>
        <w:t>epizoochorous</w:t>
      </w:r>
      <w:proofErr w:type="spellEnd"/>
      <w:r w:rsidR="00BB7827" w:rsidRPr="008050E5">
        <w:rPr>
          <w:color w:val="000000" w:themeColor="text1"/>
          <w:lang w:val="en-US"/>
        </w:rPr>
        <w:t xml:space="preserve"> seed dispersal</w:t>
      </w:r>
      <w:r w:rsidR="004E5E45">
        <w:rPr>
          <w:color w:val="000000" w:themeColor="text1"/>
          <w:lang w:val="en-US"/>
        </w:rPr>
        <w:t xml:space="preserve"> </w:t>
      </w:r>
      <w:r w:rsidR="007B57D9">
        <w:rPr>
          <w:color w:val="000000" w:themeColor="text1"/>
          <w:lang w:val="en-US"/>
        </w:rPr>
        <w:t>among them</w:t>
      </w:r>
      <w:r w:rsidR="00501B40" w:rsidRPr="008050E5">
        <w:rPr>
          <w:color w:val="000000" w:themeColor="text1"/>
          <w:lang w:val="en-US"/>
        </w:rPr>
        <w:t xml:space="preserve">. </w:t>
      </w:r>
    </w:p>
    <w:p w14:paraId="08B9BFDF" w14:textId="77777777" w:rsidR="00BF51FE" w:rsidRPr="00B7615C" w:rsidRDefault="00BF51FE" w:rsidP="00E65B92">
      <w:pPr>
        <w:spacing w:line="480" w:lineRule="auto"/>
        <w:rPr>
          <w:color w:val="000000" w:themeColor="text1"/>
          <w:lang w:val="en-US"/>
        </w:rPr>
      </w:pPr>
    </w:p>
    <w:p w14:paraId="00DBBB50" w14:textId="599AEBB9" w:rsidR="004B51FC" w:rsidRDefault="001E6B66" w:rsidP="00E65B92">
      <w:pPr>
        <w:spacing w:line="480" w:lineRule="auto"/>
        <w:rPr>
          <w:color w:val="000000" w:themeColor="text1"/>
          <w:lang w:val="en-US"/>
        </w:rPr>
      </w:pPr>
      <w:r w:rsidRPr="00B7615C">
        <w:rPr>
          <w:color w:val="000000" w:themeColor="text1"/>
          <w:lang w:val="en-US"/>
        </w:rPr>
        <w:t>Here we describe a case of</w:t>
      </w:r>
      <w:r w:rsidR="00501B40" w:rsidRPr="00B7615C">
        <w:rPr>
          <w:color w:val="000000" w:themeColor="text1"/>
          <w:lang w:val="en-US"/>
        </w:rPr>
        <w:t xml:space="preserve">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among </w:t>
      </w:r>
      <w:r w:rsidR="00E8512C" w:rsidRPr="00B7615C">
        <w:rPr>
          <w:color w:val="000000" w:themeColor="text1"/>
          <w:lang w:val="en-US"/>
        </w:rPr>
        <w:t>another taxon of ce</w:t>
      </w:r>
      <w:r w:rsidR="001E3C3F">
        <w:rPr>
          <w:color w:val="000000" w:themeColor="text1"/>
          <w:lang w:val="en-US"/>
        </w:rPr>
        <w:t>r</w:t>
      </w:r>
      <w:r w:rsidR="00E8512C" w:rsidRPr="00B7615C">
        <w:rPr>
          <w:color w:val="000000" w:themeColor="text1"/>
          <w:lang w:val="en-US"/>
        </w:rPr>
        <w:t xml:space="preserve">copithecines, </w:t>
      </w:r>
      <w:r w:rsidR="00501B40" w:rsidRPr="00B7615C">
        <w:rPr>
          <w:color w:val="000000" w:themeColor="text1"/>
          <w:lang w:val="en-US"/>
        </w:rPr>
        <w:t>gelada monkeys (</w:t>
      </w:r>
      <w:proofErr w:type="spellStart"/>
      <w:r w:rsidR="00501B40" w:rsidRPr="00B7615C">
        <w:rPr>
          <w:i/>
          <w:color w:val="000000" w:themeColor="text1"/>
          <w:lang w:val="en-US"/>
        </w:rPr>
        <w:t>Theropithecus</w:t>
      </w:r>
      <w:proofErr w:type="spellEnd"/>
      <w:r w:rsidR="00501B40" w:rsidRPr="00B7615C">
        <w:rPr>
          <w:i/>
          <w:color w:val="000000" w:themeColor="text1"/>
          <w:lang w:val="en-US"/>
        </w:rPr>
        <w:t xml:space="preserve"> gelada</w:t>
      </w:r>
      <w:r w:rsidR="00501B40" w:rsidRPr="00B7615C">
        <w:rPr>
          <w:color w:val="000000" w:themeColor="text1"/>
          <w:lang w:val="en-US"/>
        </w:rPr>
        <w:t>)</w:t>
      </w:r>
      <w:r w:rsidR="00E8512C" w:rsidRPr="00B7615C">
        <w:rPr>
          <w:color w:val="000000" w:themeColor="text1"/>
          <w:lang w:val="en-US"/>
        </w:rPr>
        <w:t>, which are endemic to the highlands of Ethiopia and unique among the primates in being largely confined to alpine grassland habitats</w:t>
      </w:r>
      <w:r w:rsidR="0040612E" w:rsidRPr="00B7615C">
        <w:rPr>
          <w:color w:val="000000" w:themeColor="text1"/>
          <w:lang w:val="en-US"/>
        </w:rPr>
        <w:t xml:space="preserve"> (Bergman </w:t>
      </w:r>
      <w:r w:rsidR="00257BA7">
        <w:rPr>
          <w:color w:val="000000" w:themeColor="text1"/>
          <w:lang w:val="en-US"/>
        </w:rPr>
        <w:t xml:space="preserve">and </w:t>
      </w:r>
      <w:proofErr w:type="spellStart"/>
      <w:r w:rsidR="00257BA7" w:rsidRPr="00CE2796">
        <w:rPr>
          <w:lang w:val="en-US"/>
        </w:rPr>
        <w:t>Beehner</w:t>
      </w:r>
      <w:proofErr w:type="spellEnd"/>
      <w:r w:rsidR="00257BA7" w:rsidRPr="00B7615C">
        <w:rPr>
          <w:color w:val="000000" w:themeColor="text1"/>
          <w:lang w:val="en-US"/>
        </w:rPr>
        <w:t xml:space="preserve"> </w:t>
      </w:r>
      <w:r w:rsidR="0040612E" w:rsidRPr="00B7615C">
        <w:rPr>
          <w:color w:val="000000" w:themeColor="text1"/>
          <w:lang w:val="en-US"/>
        </w:rPr>
        <w:t>2013)</w:t>
      </w:r>
      <w:r w:rsidR="00E8512C" w:rsidRPr="00B7615C">
        <w:rPr>
          <w:color w:val="000000" w:themeColor="text1"/>
          <w:lang w:val="en-US"/>
        </w:rPr>
        <w:t xml:space="preserve">. </w:t>
      </w:r>
      <w:r w:rsidR="0040612E" w:rsidRPr="00B7615C">
        <w:rPr>
          <w:color w:val="000000" w:themeColor="text1"/>
          <w:lang w:val="en-US"/>
        </w:rPr>
        <w:t xml:space="preserve">We carried out our research </w:t>
      </w:r>
      <w:r w:rsidR="00501B40" w:rsidRPr="00B7615C">
        <w:rPr>
          <w:color w:val="000000" w:themeColor="text1"/>
          <w:lang w:val="en-US"/>
        </w:rPr>
        <w:t xml:space="preserve">on the </w:t>
      </w:r>
      <w:proofErr w:type="spellStart"/>
      <w:r w:rsidR="00501B40" w:rsidRPr="00B7615C">
        <w:rPr>
          <w:color w:val="000000" w:themeColor="text1"/>
          <w:lang w:val="en-US"/>
        </w:rPr>
        <w:t>Guassa</w:t>
      </w:r>
      <w:proofErr w:type="spellEnd"/>
      <w:r w:rsidR="00501B40" w:rsidRPr="00B7615C">
        <w:rPr>
          <w:color w:val="000000" w:themeColor="text1"/>
          <w:lang w:val="en-US"/>
        </w:rPr>
        <w:t xml:space="preserve"> Plateau</w:t>
      </w:r>
      <w:r w:rsidR="000B15C0" w:rsidRPr="00B7615C">
        <w:rPr>
          <w:color w:val="000000" w:themeColor="text1"/>
          <w:lang w:val="en-US"/>
        </w:rPr>
        <w:t xml:space="preserve"> (</w:t>
      </w:r>
      <w:r w:rsidR="00DB004E" w:rsidRPr="00B7615C">
        <w:rPr>
          <w:color w:val="000000" w:themeColor="text1"/>
          <w:lang w:val="en-US"/>
        </w:rPr>
        <w:t xml:space="preserve">hereafter, </w:t>
      </w:r>
      <w:proofErr w:type="spellStart"/>
      <w:r w:rsidR="00DB004E" w:rsidRPr="00B7615C">
        <w:rPr>
          <w:color w:val="000000" w:themeColor="text1"/>
          <w:lang w:val="en-US"/>
        </w:rPr>
        <w:t>Guassa</w:t>
      </w:r>
      <w:proofErr w:type="spellEnd"/>
      <w:r w:rsidR="000B15C0" w:rsidRPr="00B7615C">
        <w:rPr>
          <w:color w:val="000000" w:themeColor="text1"/>
          <w:lang w:val="en-US"/>
        </w:rPr>
        <w:t>)</w:t>
      </w:r>
      <w:r w:rsidR="00D03548" w:rsidRPr="00B7615C">
        <w:rPr>
          <w:color w:val="000000" w:themeColor="text1"/>
          <w:lang w:val="en-US"/>
        </w:rPr>
        <w:t>, an ecologically intact tall-grass ecosystem</w:t>
      </w:r>
      <w:r w:rsidR="00501B40" w:rsidRPr="00B7615C">
        <w:rPr>
          <w:color w:val="000000" w:themeColor="text1"/>
          <w:lang w:val="en-US"/>
        </w:rPr>
        <w:t xml:space="preserve"> in northern Ethiopia</w:t>
      </w:r>
      <w:r w:rsidR="0040612E" w:rsidRPr="00B7615C">
        <w:rPr>
          <w:color w:val="000000" w:themeColor="text1"/>
          <w:lang w:val="en-US"/>
        </w:rPr>
        <w:t xml:space="preserve"> (</w:t>
      </w:r>
      <w:proofErr w:type="spellStart"/>
      <w:r w:rsidR="0040612E" w:rsidRPr="00B7615C">
        <w:rPr>
          <w:color w:val="000000" w:themeColor="text1"/>
          <w:lang w:val="en-US"/>
        </w:rPr>
        <w:t>Fashing</w:t>
      </w:r>
      <w:proofErr w:type="spellEnd"/>
      <w:r w:rsidR="0040612E" w:rsidRPr="00B7615C">
        <w:rPr>
          <w:color w:val="000000" w:themeColor="text1"/>
          <w:lang w:val="en-US"/>
        </w:rPr>
        <w:t xml:space="preserve"> et al. 2014</w:t>
      </w:r>
      <w:r w:rsidR="009374C5">
        <w:rPr>
          <w:color w:val="000000" w:themeColor="text1"/>
          <w:lang w:val="en-US"/>
        </w:rPr>
        <w:t>, Welch</w:t>
      </w:r>
      <w:r w:rsidR="008050E5">
        <w:rPr>
          <w:color w:val="000000" w:themeColor="text1"/>
          <w:lang w:val="en-US"/>
        </w:rPr>
        <w:t xml:space="preserve"> et al.</w:t>
      </w:r>
      <w:r w:rsidR="009374C5">
        <w:rPr>
          <w:color w:val="000000" w:themeColor="text1"/>
          <w:lang w:val="en-US"/>
        </w:rPr>
        <w:t xml:space="preserve"> 2017</w:t>
      </w:r>
      <w:r w:rsidR="0040612E" w:rsidRPr="00B7615C">
        <w:rPr>
          <w:color w:val="000000" w:themeColor="text1"/>
          <w:lang w:val="en-US"/>
        </w:rPr>
        <w:t>)</w:t>
      </w:r>
      <w:r w:rsidR="00501B40" w:rsidRPr="00B7615C">
        <w:rPr>
          <w:color w:val="000000" w:themeColor="text1"/>
          <w:lang w:val="en-US"/>
        </w:rPr>
        <w:t xml:space="preserve">. </w:t>
      </w:r>
      <w:r w:rsidR="002C28C1" w:rsidRPr="00B7615C">
        <w:rPr>
          <w:color w:val="000000" w:themeColor="text1"/>
          <w:lang w:val="en-US"/>
        </w:rPr>
        <w:t xml:space="preserve">Geladas </w:t>
      </w:r>
      <w:r w:rsidR="00501B40" w:rsidRPr="00B7615C">
        <w:rPr>
          <w:color w:val="000000" w:themeColor="text1"/>
          <w:lang w:val="en-US"/>
        </w:rPr>
        <w:t xml:space="preserve">are exclusively terrestrial and forage </w:t>
      </w:r>
      <w:r w:rsidR="00F344E6" w:rsidRPr="00B7615C">
        <w:rPr>
          <w:color w:val="000000" w:themeColor="text1"/>
          <w:lang w:val="en-US"/>
        </w:rPr>
        <w:t xml:space="preserve">mostly </w:t>
      </w:r>
      <w:r w:rsidR="00501B40" w:rsidRPr="00B7615C">
        <w:rPr>
          <w:color w:val="000000" w:themeColor="text1"/>
          <w:lang w:val="en-US"/>
        </w:rPr>
        <w:t xml:space="preserve">on </w:t>
      </w:r>
      <w:r w:rsidR="00F344E6" w:rsidRPr="00B7615C">
        <w:rPr>
          <w:color w:val="000000" w:themeColor="text1"/>
          <w:lang w:val="en-US"/>
        </w:rPr>
        <w:t xml:space="preserve">graminoids </w:t>
      </w:r>
      <w:r w:rsidR="00501B40" w:rsidRPr="00B7615C">
        <w:rPr>
          <w:color w:val="000000" w:themeColor="text1"/>
          <w:lang w:val="en-US"/>
        </w:rPr>
        <w:t xml:space="preserve">and </w:t>
      </w:r>
      <w:r w:rsidR="00F344E6" w:rsidRPr="00B7615C">
        <w:rPr>
          <w:color w:val="000000" w:themeColor="text1"/>
          <w:lang w:val="en-US"/>
        </w:rPr>
        <w:t>forbs</w:t>
      </w:r>
      <w:r w:rsidR="00DB004E" w:rsidRPr="00B7615C">
        <w:rPr>
          <w:color w:val="000000" w:themeColor="text1"/>
          <w:lang w:val="en-US"/>
        </w:rPr>
        <w:t xml:space="preserve"> </w:t>
      </w:r>
      <w:r w:rsidR="00DB004E" w:rsidRPr="00B7615C">
        <w:rPr>
          <w:color w:val="000000" w:themeColor="text1"/>
          <w:lang w:val="en-US"/>
        </w:rPr>
        <w:lastRenderedPageBreak/>
        <w:t xml:space="preserve">in </w:t>
      </w:r>
      <w:r w:rsidR="002C28C1" w:rsidRPr="00B7615C">
        <w:rPr>
          <w:color w:val="000000" w:themeColor="text1"/>
          <w:lang w:val="en-US"/>
        </w:rPr>
        <w:t xml:space="preserve">dense </w:t>
      </w:r>
      <w:r w:rsidR="00DB004E" w:rsidRPr="00B7615C">
        <w:rPr>
          <w:color w:val="000000" w:themeColor="text1"/>
          <w:lang w:val="en-US"/>
        </w:rPr>
        <w:t xml:space="preserve">herds of </w:t>
      </w:r>
      <w:r w:rsidR="002C28C1" w:rsidRPr="00B7615C">
        <w:rPr>
          <w:color w:val="000000" w:themeColor="text1"/>
          <w:lang w:val="en-US"/>
        </w:rPr>
        <w:t>several hundred</w:t>
      </w:r>
      <w:r w:rsidR="00DB004E" w:rsidRPr="00B7615C">
        <w:rPr>
          <w:color w:val="000000" w:themeColor="text1"/>
          <w:lang w:val="en-US"/>
        </w:rPr>
        <w:t xml:space="preserve"> individuals</w:t>
      </w:r>
      <w:r w:rsidR="00F344E6" w:rsidRPr="00B7615C">
        <w:rPr>
          <w:color w:val="000000" w:themeColor="text1"/>
          <w:lang w:val="en-US"/>
        </w:rPr>
        <w:t xml:space="preserve"> </w:t>
      </w:r>
      <w:r w:rsidR="00501B40" w:rsidRPr="00B7615C">
        <w:rPr>
          <w:color w:val="000000" w:themeColor="text1"/>
          <w:lang w:val="en-US"/>
        </w:rPr>
        <w:t>(</w:t>
      </w:r>
      <w:r w:rsidR="002C28C1" w:rsidRPr="00B7615C">
        <w:rPr>
          <w:color w:val="000000" w:themeColor="text1"/>
          <w:lang w:val="en-US"/>
        </w:rPr>
        <w:t xml:space="preserve">Fig. </w:t>
      </w:r>
      <w:r w:rsidR="000D5CCC">
        <w:rPr>
          <w:color w:val="000000" w:themeColor="text1"/>
          <w:lang w:val="en-US"/>
        </w:rPr>
        <w:t>1</w:t>
      </w:r>
      <w:r w:rsidR="002C28C1" w:rsidRPr="00B7615C">
        <w:rPr>
          <w:color w:val="000000" w:themeColor="text1"/>
          <w:lang w:val="en-US"/>
        </w:rPr>
        <w:t xml:space="preserve">A-B; </w:t>
      </w:r>
      <w:proofErr w:type="spellStart"/>
      <w:r w:rsidR="00501B40" w:rsidRPr="00B7615C">
        <w:rPr>
          <w:color w:val="000000" w:themeColor="text1"/>
          <w:lang w:val="en-US"/>
        </w:rPr>
        <w:t>Fashing</w:t>
      </w:r>
      <w:proofErr w:type="spellEnd"/>
      <w:r w:rsidR="00501B40" w:rsidRPr="00B7615C">
        <w:rPr>
          <w:color w:val="000000" w:themeColor="text1"/>
          <w:lang w:val="en-US"/>
        </w:rPr>
        <w:t xml:space="preserve"> et al. 2014</w:t>
      </w:r>
      <w:r w:rsidR="0040612E" w:rsidRPr="00B7615C">
        <w:rPr>
          <w:color w:val="000000" w:themeColor="text1"/>
          <w:lang w:val="en-US"/>
        </w:rPr>
        <w:t xml:space="preserve">; </w:t>
      </w:r>
      <w:proofErr w:type="spellStart"/>
      <w:r w:rsidR="0040612E" w:rsidRPr="00B7615C">
        <w:rPr>
          <w:color w:val="000000" w:themeColor="text1"/>
          <w:lang w:val="en-US"/>
        </w:rPr>
        <w:t>Jarvey</w:t>
      </w:r>
      <w:proofErr w:type="spellEnd"/>
      <w:r w:rsidR="0040612E" w:rsidRPr="00B7615C">
        <w:rPr>
          <w:color w:val="000000" w:themeColor="text1"/>
          <w:lang w:val="en-US"/>
        </w:rPr>
        <w:t xml:space="preserve"> et al. 2018</w:t>
      </w:r>
      <w:r w:rsidR="00501B40" w:rsidRPr="00B7615C">
        <w:rPr>
          <w:color w:val="000000" w:themeColor="text1"/>
          <w:lang w:val="en-US"/>
        </w:rPr>
        <w:t>).</w:t>
      </w:r>
      <w:r w:rsidR="00173690" w:rsidRPr="00B7615C">
        <w:rPr>
          <w:color w:val="000000" w:themeColor="text1"/>
          <w:lang w:val="en-US"/>
        </w:rPr>
        <w:t xml:space="preserve"> </w:t>
      </w:r>
      <w:r w:rsidR="00173690" w:rsidRPr="008050E5">
        <w:rPr>
          <w:color w:val="000000" w:themeColor="text1"/>
          <w:lang w:val="en-US"/>
        </w:rPr>
        <w:t>During fieldwork, we noticed that t</w:t>
      </w:r>
      <w:r w:rsidR="00501B40" w:rsidRPr="008050E5">
        <w:rPr>
          <w:color w:val="000000" w:themeColor="text1"/>
          <w:lang w:val="en-US"/>
        </w:rPr>
        <w:t>he fur of geladas</w:t>
      </w:r>
      <w:r w:rsidRPr="008050E5">
        <w:rPr>
          <w:color w:val="000000" w:themeColor="text1"/>
          <w:lang w:val="en-US"/>
        </w:rPr>
        <w:t xml:space="preserve"> </w:t>
      </w:r>
      <w:r w:rsidR="00173690" w:rsidRPr="008050E5">
        <w:rPr>
          <w:color w:val="000000" w:themeColor="text1"/>
          <w:lang w:val="en-US"/>
        </w:rPr>
        <w:t>was</w:t>
      </w:r>
      <w:r w:rsidR="00501B40" w:rsidRPr="008050E5">
        <w:rPr>
          <w:color w:val="000000" w:themeColor="text1"/>
          <w:lang w:val="en-US"/>
        </w:rPr>
        <w:t xml:space="preserve"> frequently adorned by small yellow-green seeds</w:t>
      </w:r>
      <w:r w:rsidR="00CA1DC4" w:rsidRPr="008050E5">
        <w:rPr>
          <w:color w:val="000000" w:themeColor="text1"/>
          <w:lang w:val="en-US"/>
        </w:rPr>
        <w:t xml:space="preserve"> (</w:t>
      </w:r>
      <w:r w:rsidR="00DE7794" w:rsidRPr="008050E5">
        <w:rPr>
          <w:color w:val="000000" w:themeColor="text1"/>
          <w:lang w:val="en-US"/>
        </w:rPr>
        <w:t xml:space="preserve">Fig. </w:t>
      </w:r>
      <w:r w:rsidR="002C28C1" w:rsidRPr="008050E5">
        <w:rPr>
          <w:color w:val="000000" w:themeColor="text1"/>
          <w:lang w:val="en-US"/>
        </w:rPr>
        <w:t>1C-H</w:t>
      </w:r>
      <w:r w:rsidR="00CA1DC4" w:rsidRPr="008050E5">
        <w:rPr>
          <w:color w:val="000000" w:themeColor="text1"/>
          <w:lang w:val="en-US"/>
        </w:rPr>
        <w:t>)</w:t>
      </w:r>
      <w:r w:rsidR="00501B40" w:rsidRPr="008050E5">
        <w:rPr>
          <w:color w:val="000000" w:themeColor="text1"/>
          <w:lang w:val="en-US"/>
        </w:rPr>
        <w:t>.</w:t>
      </w:r>
      <w:r w:rsidRPr="008050E5">
        <w:rPr>
          <w:color w:val="000000" w:themeColor="text1"/>
          <w:lang w:val="en-US"/>
        </w:rPr>
        <w:t xml:space="preserve"> </w:t>
      </w:r>
      <w:r w:rsidR="00501B40" w:rsidRPr="00B7615C">
        <w:rPr>
          <w:color w:val="000000" w:themeColor="text1"/>
          <w:lang w:val="en-US"/>
        </w:rPr>
        <w:t xml:space="preserve">The seeds </w:t>
      </w:r>
      <w:r w:rsidR="00E5236C">
        <w:rPr>
          <w:color w:val="000000" w:themeColor="text1"/>
          <w:lang w:val="en-US"/>
        </w:rPr>
        <w:t>derive</w:t>
      </w:r>
      <w:r w:rsidR="00726215">
        <w:rPr>
          <w:color w:val="000000" w:themeColor="text1"/>
          <w:lang w:val="en-US"/>
        </w:rPr>
        <w:t>d</w:t>
      </w:r>
      <w:r w:rsidR="00E5236C" w:rsidRPr="00B7615C">
        <w:rPr>
          <w:color w:val="000000" w:themeColor="text1"/>
          <w:lang w:val="en-US"/>
        </w:rPr>
        <w:t xml:space="preserve"> </w:t>
      </w:r>
      <w:r w:rsidR="00501B40" w:rsidRPr="00B7615C">
        <w:rPr>
          <w:color w:val="000000" w:themeColor="text1"/>
          <w:lang w:val="en-US"/>
        </w:rPr>
        <w:t xml:space="preserve">exclusively from </w:t>
      </w:r>
      <w:proofErr w:type="spellStart"/>
      <w:r w:rsidR="00501B40" w:rsidRPr="00B7615C">
        <w:rPr>
          <w:i/>
          <w:color w:val="000000" w:themeColor="text1"/>
          <w:lang w:val="en-US"/>
        </w:rPr>
        <w:t>Agrocharis</w:t>
      </w:r>
      <w:proofErr w:type="spellEnd"/>
      <w:r w:rsidR="00501B40" w:rsidRPr="00B7615C">
        <w:rPr>
          <w:i/>
          <w:color w:val="000000" w:themeColor="text1"/>
          <w:lang w:val="en-US"/>
        </w:rPr>
        <w:t xml:space="preserve"> </w:t>
      </w:r>
      <w:proofErr w:type="spellStart"/>
      <w:r w:rsidR="00532CFF" w:rsidRPr="00B7615C">
        <w:rPr>
          <w:i/>
          <w:color w:val="000000" w:themeColor="text1"/>
          <w:lang w:val="en-US"/>
        </w:rPr>
        <w:t>melanantha</w:t>
      </w:r>
      <w:proofErr w:type="spellEnd"/>
      <w:r w:rsidR="00501B40" w:rsidRPr="00B7615C">
        <w:rPr>
          <w:i/>
          <w:color w:val="000000" w:themeColor="text1"/>
          <w:lang w:val="en-US"/>
        </w:rPr>
        <w:t xml:space="preserve"> </w:t>
      </w:r>
      <w:proofErr w:type="spellStart"/>
      <w:r w:rsidR="00DC134B" w:rsidRPr="00B7615C">
        <w:rPr>
          <w:color w:val="000000" w:themeColor="text1"/>
          <w:lang w:val="en-US"/>
        </w:rPr>
        <w:t>Hochst</w:t>
      </w:r>
      <w:proofErr w:type="spellEnd"/>
      <w:r w:rsidR="00DC134B" w:rsidRPr="00B7615C">
        <w:rPr>
          <w:color w:val="000000" w:themeColor="text1"/>
          <w:lang w:val="en-US"/>
        </w:rPr>
        <w:t xml:space="preserve"> (</w:t>
      </w:r>
      <w:r w:rsidR="00501B40" w:rsidRPr="00B7615C">
        <w:rPr>
          <w:color w:val="000000" w:themeColor="text1"/>
          <w:lang w:val="en-US"/>
        </w:rPr>
        <w:t xml:space="preserve">family </w:t>
      </w:r>
      <w:proofErr w:type="spellStart"/>
      <w:r w:rsidR="00501B40" w:rsidRPr="00B7615C">
        <w:rPr>
          <w:color w:val="000000" w:themeColor="text1"/>
          <w:lang w:val="en-US"/>
        </w:rPr>
        <w:t>Apiaceae</w:t>
      </w:r>
      <w:proofErr w:type="spellEnd"/>
      <w:r w:rsidR="00501B40" w:rsidRPr="00B7615C">
        <w:rPr>
          <w:color w:val="000000" w:themeColor="text1"/>
          <w:lang w:val="en-US"/>
        </w:rPr>
        <w:t>)</w:t>
      </w:r>
      <w:r w:rsidR="00173690" w:rsidRPr="00B7615C">
        <w:rPr>
          <w:color w:val="000000" w:themeColor="text1"/>
          <w:lang w:val="en-US"/>
        </w:rPr>
        <w:t xml:space="preserve"> (Fig. 1</w:t>
      </w:r>
      <w:r w:rsidR="002C28C1" w:rsidRPr="00B7615C">
        <w:rPr>
          <w:color w:val="000000" w:themeColor="text1"/>
          <w:lang w:val="en-US"/>
        </w:rPr>
        <w:t>I-K</w:t>
      </w:r>
      <w:r w:rsidR="00173690" w:rsidRPr="00B7615C">
        <w:rPr>
          <w:color w:val="000000" w:themeColor="text1"/>
          <w:lang w:val="en-US"/>
        </w:rPr>
        <w:t>)</w:t>
      </w:r>
      <w:r w:rsidR="00501B40" w:rsidRPr="00B7615C">
        <w:rPr>
          <w:color w:val="000000" w:themeColor="text1"/>
          <w:lang w:val="en-US"/>
        </w:rPr>
        <w:t>, an herbaceous forb</w:t>
      </w:r>
      <w:r w:rsidR="00DB004E" w:rsidRPr="00B7615C">
        <w:rPr>
          <w:color w:val="000000" w:themeColor="text1"/>
          <w:lang w:val="en-US"/>
        </w:rPr>
        <w:t xml:space="preserve"> whose aboveground </w:t>
      </w:r>
      <w:r w:rsidR="0040602B" w:rsidRPr="00B7615C">
        <w:rPr>
          <w:color w:val="000000" w:themeColor="text1"/>
          <w:lang w:val="en-US"/>
        </w:rPr>
        <w:t>leaves</w:t>
      </w:r>
      <w:r w:rsidR="00DB004E" w:rsidRPr="00B7615C">
        <w:rPr>
          <w:color w:val="000000" w:themeColor="text1"/>
          <w:lang w:val="en-US"/>
        </w:rPr>
        <w:t xml:space="preserve"> and underground storage tissues are</w:t>
      </w:r>
      <w:r w:rsidR="00501B40" w:rsidRPr="00B7615C">
        <w:rPr>
          <w:color w:val="000000" w:themeColor="text1"/>
          <w:lang w:val="en-US"/>
        </w:rPr>
        <w:t xml:space="preserve"> </w:t>
      </w:r>
      <w:r w:rsidR="00972F84" w:rsidRPr="00B7615C">
        <w:rPr>
          <w:color w:val="000000" w:themeColor="text1"/>
          <w:lang w:val="en-US"/>
        </w:rPr>
        <w:t xml:space="preserve">frequently </w:t>
      </w:r>
      <w:r w:rsidR="00501B40" w:rsidRPr="00B7615C">
        <w:rPr>
          <w:color w:val="000000" w:themeColor="text1"/>
          <w:lang w:val="en-US"/>
        </w:rPr>
        <w:t>consumed by geladas</w:t>
      </w:r>
      <w:r w:rsidR="00972F84" w:rsidRPr="00B7615C">
        <w:rPr>
          <w:color w:val="000000" w:themeColor="text1"/>
          <w:lang w:val="en-US"/>
        </w:rPr>
        <w:t xml:space="preserve"> </w:t>
      </w:r>
      <w:r w:rsidR="00501B40" w:rsidRPr="004D79F2">
        <w:rPr>
          <w:color w:val="000000" w:themeColor="text1"/>
          <w:lang w:val="en-US"/>
        </w:rPr>
        <w:t>(</w:t>
      </w:r>
      <w:proofErr w:type="spellStart"/>
      <w:r w:rsidR="00501B40" w:rsidRPr="004D79F2">
        <w:rPr>
          <w:color w:val="000000" w:themeColor="text1"/>
          <w:lang w:val="en-US"/>
        </w:rPr>
        <w:t>Fashing</w:t>
      </w:r>
      <w:proofErr w:type="spellEnd"/>
      <w:r w:rsidR="00501B40" w:rsidRPr="004D79F2">
        <w:rPr>
          <w:color w:val="000000" w:themeColor="text1"/>
          <w:lang w:val="en-US"/>
        </w:rPr>
        <w:t xml:space="preserve"> et al. 2014). Could geladas be dispersing the seeds of one of their preferred foods via their fur?</w:t>
      </w:r>
    </w:p>
    <w:p w14:paraId="35C8A291" w14:textId="77777777" w:rsidR="004B51FC" w:rsidRPr="004D79F2" w:rsidRDefault="004B51FC" w:rsidP="00E65B92">
      <w:pPr>
        <w:spacing w:line="480" w:lineRule="auto"/>
        <w:rPr>
          <w:color w:val="000000" w:themeColor="text1"/>
          <w:lang w:val="en-US"/>
        </w:rPr>
      </w:pPr>
    </w:p>
    <w:p w14:paraId="77F3F08F" w14:textId="38B4FB6B" w:rsidR="00C53D82" w:rsidRDefault="004B51FC" w:rsidP="004E5E45">
      <w:pPr>
        <w:spacing w:line="480" w:lineRule="auto"/>
        <w:rPr>
          <w:color w:val="000000" w:themeColor="text1"/>
          <w:lang w:val="en-US"/>
        </w:rPr>
      </w:pPr>
      <w:r>
        <w:rPr>
          <w:rFonts w:eastAsiaTheme="minorHAnsi"/>
          <w:lang w:val="en-US"/>
        </w:rPr>
        <w:t>S</w:t>
      </w:r>
      <w:r w:rsidR="00031178" w:rsidRPr="00727130">
        <w:rPr>
          <w:rFonts w:eastAsiaTheme="minorHAnsi"/>
          <w:lang w:val="en-US"/>
        </w:rPr>
        <w:t>uccessful</w:t>
      </w:r>
      <w:r>
        <w:rPr>
          <w:rFonts w:eastAsiaTheme="minorHAnsi"/>
          <w:lang w:val="en-US"/>
        </w:rPr>
        <w:t xml:space="preserve"> </w:t>
      </w:r>
      <w:proofErr w:type="spellStart"/>
      <w:r w:rsidR="007B57D9">
        <w:rPr>
          <w:rFonts w:eastAsiaTheme="minorHAnsi"/>
          <w:lang w:val="en-US"/>
        </w:rPr>
        <w:t>epizoochorous</w:t>
      </w:r>
      <w:proofErr w:type="spellEnd"/>
      <w:r w:rsidR="007B57D9">
        <w:rPr>
          <w:rFonts w:eastAsiaTheme="minorHAnsi"/>
          <w:lang w:val="en-US"/>
        </w:rPr>
        <w:t xml:space="preserve"> seed</w:t>
      </w:r>
      <w:r w:rsidR="007B57D9" w:rsidRPr="00727130">
        <w:rPr>
          <w:rFonts w:eastAsiaTheme="minorHAnsi"/>
          <w:lang w:val="en-US"/>
        </w:rPr>
        <w:t xml:space="preserve"> </w:t>
      </w:r>
      <w:r w:rsidR="00031178" w:rsidRPr="00727130">
        <w:rPr>
          <w:rFonts w:eastAsiaTheme="minorHAnsi"/>
          <w:lang w:val="en-US"/>
        </w:rPr>
        <w:t>dispersal</w:t>
      </w:r>
      <w:r w:rsidR="00031178">
        <w:rPr>
          <w:rFonts w:eastAsiaTheme="minorHAnsi"/>
          <w:lang w:val="en-US"/>
        </w:rPr>
        <w:t xml:space="preserve"> </w:t>
      </w:r>
      <w:r w:rsidR="00031178" w:rsidRPr="00727130">
        <w:rPr>
          <w:rFonts w:eastAsiaTheme="minorHAnsi"/>
          <w:lang w:val="en-US"/>
        </w:rPr>
        <w:t>relies on emigration</w:t>
      </w:r>
      <w:r w:rsidR="00031178">
        <w:rPr>
          <w:rFonts w:eastAsiaTheme="minorHAnsi"/>
          <w:lang w:val="en-US"/>
        </w:rPr>
        <w:t xml:space="preserve"> (the process of diaspores being loaded by an animal vector)</w:t>
      </w:r>
      <w:r w:rsidR="00031178" w:rsidRPr="00727130">
        <w:rPr>
          <w:rFonts w:eastAsiaTheme="minorHAnsi"/>
          <w:lang w:val="en-US"/>
        </w:rPr>
        <w:t>, transfer</w:t>
      </w:r>
      <w:r w:rsidR="00726215">
        <w:rPr>
          <w:rFonts w:eastAsiaTheme="minorHAnsi"/>
          <w:lang w:val="en-US"/>
        </w:rPr>
        <w:t xml:space="preserve"> (</w:t>
      </w:r>
      <w:r w:rsidR="007B57D9">
        <w:rPr>
          <w:rFonts w:eastAsiaTheme="minorHAnsi"/>
          <w:lang w:val="en-US"/>
        </w:rPr>
        <w:t xml:space="preserve">the </w:t>
      </w:r>
      <w:r w:rsidR="00BA6469">
        <w:rPr>
          <w:rFonts w:eastAsiaTheme="minorHAnsi"/>
          <w:lang w:val="en-US"/>
        </w:rPr>
        <w:t xml:space="preserve">distance </w:t>
      </w:r>
      <w:r w:rsidR="007B57D9">
        <w:rPr>
          <w:rFonts w:eastAsiaTheme="minorHAnsi"/>
          <w:lang w:val="en-US"/>
        </w:rPr>
        <w:t>and time elapsed between attachment and detachment</w:t>
      </w:r>
      <w:r w:rsidR="00726215">
        <w:rPr>
          <w:rFonts w:eastAsiaTheme="minorHAnsi"/>
          <w:lang w:val="en-US"/>
        </w:rPr>
        <w:t>),</w:t>
      </w:r>
      <w:r w:rsidR="00031178" w:rsidRPr="00727130">
        <w:rPr>
          <w:rFonts w:eastAsiaTheme="minorHAnsi"/>
          <w:lang w:val="en-US"/>
        </w:rPr>
        <w:t xml:space="preserve"> and immigration (</w:t>
      </w:r>
      <w:r w:rsidR="00031178">
        <w:rPr>
          <w:rFonts w:eastAsiaTheme="minorHAnsi"/>
          <w:lang w:val="en-US"/>
        </w:rPr>
        <w:t>the subsequent ability of a loaded diaspore to become an adult plant)</w:t>
      </w:r>
      <w:r>
        <w:rPr>
          <w:rFonts w:eastAsiaTheme="minorHAnsi"/>
          <w:lang w:val="en-US"/>
        </w:rPr>
        <w:t xml:space="preserve"> (</w:t>
      </w:r>
      <w:proofErr w:type="spellStart"/>
      <w:r>
        <w:rPr>
          <w:rFonts w:eastAsiaTheme="minorHAnsi"/>
          <w:lang w:val="en-US"/>
        </w:rPr>
        <w:t>Baltzinger</w:t>
      </w:r>
      <w:proofErr w:type="spellEnd"/>
      <w:r>
        <w:rPr>
          <w:rFonts w:eastAsiaTheme="minorHAnsi"/>
          <w:lang w:val="en-US"/>
        </w:rPr>
        <w:t xml:space="preserve"> et al. 2019)</w:t>
      </w:r>
      <w:r w:rsidR="00031178">
        <w:rPr>
          <w:rFonts w:eastAsiaTheme="minorHAnsi"/>
          <w:lang w:val="en-US"/>
        </w:rPr>
        <w:t xml:space="preserve">. </w:t>
      </w:r>
      <w:r w:rsidR="007B57D9">
        <w:rPr>
          <w:rFonts w:eastAsiaTheme="minorHAnsi"/>
          <w:lang w:val="en-US"/>
        </w:rPr>
        <w:t>S</w:t>
      </w:r>
      <w:r w:rsidR="00031178">
        <w:rPr>
          <w:rFonts w:eastAsiaTheme="minorHAnsi"/>
          <w:lang w:val="en-US"/>
        </w:rPr>
        <w:t xml:space="preserve">uch processes depend </w:t>
      </w:r>
      <w:r w:rsidR="001D1B05" w:rsidRPr="008050E5">
        <w:rPr>
          <w:color w:val="000000" w:themeColor="text1"/>
          <w:lang w:val="en-US"/>
        </w:rPr>
        <w:t>on</w:t>
      </w:r>
      <w:r w:rsidR="00DE7794" w:rsidRPr="008050E5">
        <w:rPr>
          <w:color w:val="000000" w:themeColor="text1"/>
          <w:lang w:val="en-US"/>
        </w:rPr>
        <w:t xml:space="preserve"> </w:t>
      </w:r>
      <w:r w:rsidR="001D1B05" w:rsidRPr="008050E5">
        <w:rPr>
          <w:color w:val="000000" w:themeColor="text1"/>
          <w:lang w:val="en-US"/>
        </w:rPr>
        <w:t xml:space="preserve">factors such as seed and plant morphology, </w:t>
      </w:r>
      <w:ins w:id="6" w:author="Jeffrey Taylor Kerby" w:date="2021-07-02T10:52:00Z">
        <w:r w:rsidR="002D6EDA">
          <w:rPr>
            <w:color w:val="000000" w:themeColor="text1"/>
            <w:lang w:val="en-US"/>
          </w:rPr>
          <w:t xml:space="preserve">phenology, </w:t>
        </w:r>
      </w:ins>
      <w:r w:rsidR="001D1B05" w:rsidRPr="008050E5">
        <w:rPr>
          <w:color w:val="000000" w:themeColor="text1"/>
          <w:lang w:val="en-US"/>
        </w:rPr>
        <w:t>qualities of the nearby vegetation, and animal size, fur length, and behavior (Sorenson 1986</w:t>
      </w:r>
      <w:r w:rsidR="00515F40">
        <w:rPr>
          <w:color w:val="000000" w:themeColor="text1"/>
          <w:lang w:val="en-US"/>
        </w:rPr>
        <w:t xml:space="preserve">, </w:t>
      </w:r>
      <w:proofErr w:type="spellStart"/>
      <w:r w:rsidR="00515F40">
        <w:rPr>
          <w:color w:val="000000" w:themeColor="text1"/>
          <w:lang w:val="en-US"/>
        </w:rPr>
        <w:t>Baltzinger</w:t>
      </w:r>
      <w:proofErr w:type="spellEnd"/>
      <w:r w:rsidR="00515F40">
        <w:rPr>
          <w:color w:val="000000" w:themeColor="text1"/>
          <w:lang w:val="en-US"/>
        </w:rPr>
        <w:t xml:space="preserve"> et al. 2019</w:t>
      </w:r>
      <w:r w:rsidR="001D1B05" w:rsidRPr="008050E5">
        <w:rPr>
          <w:color w:val="000000" w:themeColor="text1"/>
          <w:lang w:val="en-US"/>
        </w:rPr>
        <w:t>).</w:t>
      </w:r>
      <w:r w:rsidR="00173690" w:rsidRPr="008050E5">
        <w:rPr>
          <w:color w:val="000000" w:themeColor="text1"/>
          <w:lang w:val="en-US"/>
        </w:rPr>
        <w:t xml:space="preserve"> </w:t>
      </w:r>
      <w:r w:rsidR="005835FF">
        <w:rPr>
          <w:color w:val="000000" w:themeColor="text1"/>
          <w:lang w:val="en-US"/>
        </w:rPr>
        <w:t>This paper focuses on circumstances in which geladas accumulate</w:t>
      </w:r>
      <w:r w:rsidR="007B57D9">
        <w:rPr>
          <w:color w:val="000000" w:themeColor="text1"/>
          <w:lang w:val="en-US"/>
        </w:rPr>
        <w:t xml:space="preserve"> and lose</w:t>
      </w:r>
      <w:r w:rsidR="005835FF">
        <w:rPr>
          <w:color w:val="000000" w:themeColor="text1"/>
          <w:lang w:val="en-US"/>
        </w:rPr>
        <w:t xml:space="preserve"> seeds on their fur (emigration</w:t>
      </w:r>
      <w:r w:rsidR="007B57D9">
        <w:rPr>
          <w:color w:val="000000" w:themeColor="text1"/>
          <w:lang w:val="en-US"/>
        </w:rPr>
        <w:t xml:space="preserve"> and transfer</w:t>
      </w:r>
      <w:r w:rsidR="005835FF">
        <w:rPr>
          <w:color w:val="000000" w:themeColor="text1"/>
          <w:lang w:val="en-US"/>
        </w:rPr>
        <w:t xml:space="preserve"> phase</w:t>
      </w:r>
      <w:r w:rsidR="007B57D9">
        <w:rPr>
          <w:color w:val="000000" w:themeColor="text1"/>
          <w:lang w:val="en-US"/>
        </w:rPr>
        <w:t>s</w:t>
      </w:r>
      <w:r w:rsidR="005835FF">
        <w:rPr>
          <w:color w:val="000000" w:themeColor="text1"/>
          <w:lang w:val="en-US"/>
        </w:rPr>
        <w:t>).</w:t>
      </w:r>
    </w:p>
    <w:p w14:paraId="7CBD4E6F" w14:textId="77777777" w:rsidR="00C53D82" w:rsidRDefault="00C53D82" w:rsidP="00031178">
      <w:pPr>
        <w:spacing w:line="480" w:lineRule="auto"/>
        <w:ind w:firstLine="720"/>
        <w:rPr>
          <w:i/>
          <w:color w:val="000000" w:themeColor="text1"/>
          <w:lang w:val="en-US"/>
        </w:rPr>
      </w:pPr>
    </w:p>
    <w:p w14:paraId="007F915C" w14:textId="3C527F5B" w:rsidR="00173690" w:rsidRDefault="00DB0EBB" w:rsidP="004E5E45">
      <w:pPr>
        <w:spacing w:line="480" w:lineRule="auto"/>
        <w:rPr>
          <w:color w:val="000000" w:themeColor="text1"/>
          <w:lang w:val="en-US"/>
        </w:rPr>
      </w:pPr>
      <w:r w:rsidRPr="008050E5">
        <w:rPr>
          <w:i/>
          <w:color w:val="000000" w:themeColor="text1"/>
          <w:lang w:val="en-US"/>
        </w:rPr>
        <w:t xml:space="preserve">A. melanantha </w:t>
      </w:r>
      <w:r w:rsidRPr="008050E5">
        <w:rPr>
          <w:color w:val="000000" w:themeColor="text1"/>
          <w:lang w:val="en-US"/>
        </w:rPr>
        <w:t>is a low-lying annual or perennial shrub endemic to Africa which occurs widely across the continent up to the alpine belt around 4200 m</w:t>
      </w:r>
      <w:r w:rsidR="00E46E62" w:rsidRPr="008050E5">
        <w:rPr>
          <w:color w:val="000000" w:themeColor="text1"/>
          <w:lang w:val="en-US"/>
        </w:rPr>
        <w:t xml:space="preserve"> asl</w:t>
      </w:r>
      <w:r w:rsidRPr="008050E5">
        <w:rPr>
          <w:color w:val="000000" w:themeColor="text1"/>
          <w:lang w:val="en-US"/>
        </w:rPr>
        <w:t xml:space="preserve"> (Hedberg et al. 2003). The fruits of </w:t>
      </w:r>
      <w:r w:rsidRPr="008050E5">
        <w:rPr>
          <w:i/>
          <w:color w:val="000000" w:themeColor="text1"/>
          <w:lang w:val="en-US"/>
        </w:rPr>
        <w:t xml:space="preserve">A. </w:t>
      </w:r>
      <w:proofErr w:type="spellStart"/>
      <w:r w:rsidRPr="008050E5">
        <w:rPr>
          <w:i/>
          <w:color w:val="000000" w:themeColor="text1"/>
          <w:lang w:val="en-US"/>
        </w:rPr>
        <w:t>melanantha</w:t>
      </w:r>
      <w:proofErr w:type="spellEnd"/>
      <w:r w:rsidRPr="008050E5">
        <w:rPr>
          <w:color w:val="000000" w:themeColor="text1"/>
          <w:lang w:val="en-US"/>
        </w:rPr>
        <w:t xml:space="preserve"> are </w:t>
      </w:r>
      <w:proofErr w:type="spellStart"/>
      <w:r w:rsidRPr="008050E5">
        <w:rPr>
          <w:color w:val="000000" w:themeColor="text1"/>
          <w:lang w:val="en-US"/>
        </w:rPr>
        <w:t>setose</w:t>
      </w:r>
      <w:proofErr w:type="spellEnd"/>
      <w:r w:rsidRPr="008050E5">
        <w:rPr>
          <w:color w:val="000000" w:themeColor="text1"/>
          <w:lang w:val="en-US"/>
        </w:rPr>
        <w:t>, oblong-ellipsoid in shape, and roughly 5 mm long (Hedberg et al. 2003). They arise from a compound umbel and have short, rigid</w:t>
      </w:r>
      <w:r w:rsidR="00E46E62" w:rsidRPr="008050E5">
        <w:rPr>
          <w:color w:val="000000" w:themeColor="text1"/>
          <w:lang w:val="en-US"/>
        </w:rPr>
        <w:t>, barbed</w:t>
      </w:r>
      <w:r w:rsidRPr="008050E5">
        <w:rPr>
          <w:color w:val="000000" w:themeColor="text1"/>
          <w:lang w:val="en-US"/>
        </w:rPr>
        <w:t xml:space="preserve"> styles (Hedberg et al. 2003). </w:t>
      </w:r>
      <w:proofErr w:type="spellStart"/>
      <w:r w:rsidR="00173690" w:rsidRPr="004D79F2">
        <w:rPr>
          <w:i/>
          <w:color w:val="000000" w:themeColor="text1"/>
          <w:lang w:val="en-US"/>
        </w:rPr>
        <w:t>Agrocharis</w:t>
      </w:r>
      <w:proofErr w:type="spellEnd"/>
      <w:r w:rsidR="00173690" w:rsidRPr="004D79F2">
        <w:rPr>
          <w:i/>
          <w:color w:val="000000" w:themeColor="text1"/>
          <w:lang w:val="en-US"/>
        </w:rPr>
        <w:t xml:space="preserve"> </w:t>
      </w:r>
      <w:r w:rsidRPr="004D79F2">
        <w:rPr>
          <w:color w:val="000000" w:themeColor="text1"/>
          <w:lang w:val="en-US"/>
        </w:rPr>
        <w:t xml:space="preserve">appears to be both wind- and animal-dispersed, as does the closely-related genus </w:t>
      </w:r>
      <w:r w:rsidRPr="004D79F2">
        <w:rPr>
          <w:i/>
          <w:color w:val="000000" w:themeColor="text1"/>
          <w:lang w:val="en-US"/>
        </w:rPr>
        <w:t>Daucus</w:t>
      </w:r>
      <w:r w:rsidR="0040612E" w:rsidRPr="004D79F2">
        <w:rPr>
          <w:color w:val="000000" w:themeColor="text1"/>
          <w:lang w:val="en-US"/>
        </w:rPr>
        <w:t>, which includes carrots</w:t>
      </w:r>
      <w:r w:rsidRPr="004D79F2">
        <w:rPr>
          <w:color w:val="000000" w:themeColor="text1"/>
          <w:lang w:val="en-US"/>
        </w:rPr>
        <w:t xml:space="preserve"> (Lacey 1981, Lee and </w:t>
      </w:r>
      <w:proofErr w:type="spellStart"/>
      <w:r w:rsidRPr="004D79F2">
        <w:rPr>
          <w:color w:val="000000" w:themeColor="text1"/>
          <w:lang w:val="en-US"/>
        </w:rPr>
        <w:t>Downie</w:t>
      </w:r>
      <w:proofErr w:type="spellEnd"/>
      <w:r w:rsidRPr="004D79F2">
        <w:rPr>
          <w:color w:val="000000" w:themeColor="text1"/>
          <w:lang w:val="en-US"/>
        </w:rPr>
        <w:t xml:space="preserve"> 1999).</w:t>
      </w:r>
      <w:r w:rsidR="002C28C1" w:rsidRPr="004D79F2">
        <w:rPr>
          <w:color w:val="000000" w:themeColor="text1"/>
          <w:lang w:val="en-US"/>
        </w:rPr>
        <w:t xml:space="preserve"> </w:t>
      </w:r>
      <w:r w:rsidR="002C28C1" w:rsidRPr="008050E5">
        <w:rPr>
          <w:color w:val="000000" w:themeColor="text1"/>
          <w:lang w:val="en-US"/>
        </w:rPr>
        <w:t>To our knowledge, there are no published studies on the</w:t>
      </w:r>
      <w:r w:rsidR="00191571" w:rsidRPr="008050E5">
        <w:rPr>
          <w:color w:val="000000" w:themeColor="text1"/>
          <w:lang w:val="en-US"/>
        </w:rPr>
        <w:t xml:space="preserve"> </w:t>
      </w:r>
      <w:r w:rsidR="00D956FA" w:rsidRPr="008050E5">
        <w:rPr>
          <w:color w:val="000000" w:themeColor="text1"/>
          <w:lang w:val="en-US"/>
        </w:rPr>
        <w:t>natural history of</w:t>
      </w:r>
      <w:r w:rsidR="002C28C1" w:rsidRPr="008050E5">
        <w:rPr>
          <w:color w:val="000000" w:themeColor="text1"/>
          <w:lang w:val="en-US"/>
        </w:rPr>
        <w:t xml:space="preserve"> </w:t>
      </w:r>
      <w:r w:rsidR="00D956FA" w:rsidRPr="008050E5">
        <w:rPr>
          <w:i/>
          <w:color w:val="000000" w:themeColor="text1"/>
          <w:lang w:val="en-US"/>
        </w:rPr>
        <w:t>A.</w:t>
      </w:r>
      <w:r w:rsidR="002C28C1" w:rsidRPr="008050E5">
        <w:rPr>
          <w:color w:val="000000" w:themeColor="text1"/>
          <w:lang w:val="en-US"/>
        </w:rPr>
        <w:t xml:space="preserve"> </w:t>
      </w:r>
      <w:r w:rsidR="00D956FA" w:rsidRPr="008050E5">
        <w:rPr>
          <w:i/>
          <w:color w:val="000000" w:themeColor="text1"/>
          <w:lang w:val="en-US"/>
        </w:rPr>
        <w:t>melanantha</w:t>
      </w:r>
      <w:r w:rsidR="0017010F">
        <w:rPr>
          <w:color w:val="000000" w:themeColor="text1"/>
          <w:lang w:val="en-US"/>
        </w:rPr>
        <w:t>, however the herb</w:t>
      </w:r>
      <w:r w:rsidR="00CA7EC2">
        <w:rPr>
          <w:color w:val="000000" w:themeColor="text1"/>
          <w:lang w:val="en-US"/>
        </w:rPr>
        <w:t xml:space="preserve"> is </w:t>
      </w:r>
      <w:r w:rsidR="0017010F">
        <w:rPr>
          <w:color w:val="000000" w:themeColor="text1"/>
          <w:lang w:val="en-US"/>
        </w:rPr>
        <w:lastRenderedPageBreak/>
        <w:t>apparently used to treat the ‘evil eye’ among two traditional societies (</w:t>
      </w:r>
      <w:proofErr w:type="spellStart"/>
      <w:r w:rsidR="0017010F">
        <w:rPr>
          <w:color w:val="000000" w:themeColor="text1"/>
          <w:lang w:val="en-US"/>
        </w:rPr>
        <w:t>Maale</w:t>
      </w:r>
      <w:proofErr w:type="spellEnd"/>
      <w:r w:rsidR="0017010F">
        <w:rPr>
          <w:color w:val="000000" w:themeColor="text1"/>
          <w:lang w:val="en-US"/>
        </w:rPr>
        <w:t xml:space="preserve"> and Ari) in southern Ethiopia (Kidane et al. 2014).</w:t>
      </w:r>
      <w:r w:rsidR="002C28C1" w:rsidRPr="008050E5">
        <w:rPr>
          <w:color w:val="000000" w:themeColor="text1"/>
          <w:lang w:val="en-US"/>
        </w:rPr>
        <w:t xml:space="preserve"> </w:t>
      </w:r>
    </w:p>
    <w:p w14:paraId="38F82554" w14:textId="77777777" w:rsidR="00173690" w:rsidRPr="008050E5" w:rsidRDefault="00173690" w:rsidP="00E65B92">
      <w:pPr>
        <w:spacing w:line="480" w:lineRule="auto"/>
        <w:rPr>
          <w:color w:val="000000" w:themeColor="text1"/>
          <w:lang w:val="en-US"/>
        </w:rPr>
      </w:pPr>
    </w:p>
    <w:p w14:paraId="4F2F37BC" w14:textId="158DDA55" w:rsidR="00937F9D" w:rsidRDefault="008B4E34" w:rsidP="004E5E45">
      <w:pPr>
        <w:spacing w:line="480" w:lineRule="auto"/>
        <w:rPr>
          <w:color w:val="000000" w:themeColor="text1"/>
          <w:lang w:val="en-US"/>
        </w:rPr>
      </w:pPr>
      <w:r w:rsidRPr="004D79F2">
        <w:rPr>
          <w:color w:val="000000" w:themeColor="text1"/>
          <w:lang w:val="en-US"/>
        </w:rPr>
        <w:t xml:space="preserve">Given that </w:t>
      </w:r>
      <w:r w:rsidRPr="004D79F2">
        <w:rPr>
          <w:i/>
          <w:color w:val="000000" w:themeColor="text1"/>
          <w:lang w:val="en-US"/>
        </w:rPr>
        <w:t>A. melanantha</w:t>
      </w:r>
      <w:r w:rsidRPr="004D79F2">
        <w:rPr>
          <w:color w:val="000000" w:themeColor="text1"/>
          <w:lang w:val="en-US"/>
        </w:rPr>
        <w:t xml:space="preserve"> exhibits functional traits consistent with an animal dispersal syndrome, and</w:t>
      </w:r>
      <w:r w:rsidR="001E6B66" w:rsidRPr="004D79F2">
        <w:rPr>
          <w:color w:val="000000" w:themeColor="text1"/>
          <w:lang w:val="en-US"/>
        </w:rPr>
        <w:t xml:space="preserve"> that</w:t>
      </w:r>
      <w:r w:rsidRPr="004D79F2">
        <w:rPr>
          <w:color w:val="000000" w:themeColor="text1"/>
          <w:lang w:val="en-US"/>
        </w:rPr>
        <w:t xml:space="preserve"> we have </w:t>
      </w:r>
      <w:r w:rsidR="00173690" w:rsidRPr="004D79F2">
        <w:rPr>
          <w:color w:val="000000" w:themeColor="text1"/>
          <w:lang w:val="en-US"/>
        </w:rPr>
        <w:t xml:space="preserve">regularly </w:t>
      </w:r>
      <w:r w:rsidRPr="004D79F2">
        <w:rPr>
          <w:color w:val="000000" w:themeColor="text1"/>
          <w:lang w:val="en-US"/>
        </w:rPr>
        <w:t>observed these seeds</w:t>
      </w:r>
      <w:r w:rsidR="00173690" w:rsidRPr="004D79F2">
        <w:rPr>
          <w:color w:val="000000" w:themeColor="text1"/>
          <w:lang w:val="en-US"/>
        </w:rPr>
        <w:t xml:space="preserve"> </w:t>
      </w:r>
      <w:r w:rsidRPr="004D79F2">
        <w:rPr>
          <w:color w:val="000000" w:themeColor="text1"/>
          <w:lang w:val="en-US"/>
        </w:rPr>
        <w:t xml:space="preserve">on geladas, </w:t>
      </w:r>
      <w:r w:rsidR="001D1B05" w:rsidRPr="004D79F2">
        <w:rPr>
          <w:color w:val="000000" w:themeColor="text1"/>
          <w:lang w:val="en-US"/>
        </w:rPr>
        <w:t xml:space="preserve">we </w:t>
      </w:r>
      <w:r w:rsidR="0040612E" w:rsidRPr="004D79F2">
        <w:rPr>
          <w:color w:val="000000" w:themeColor="text1"/>
          <w:lang w:val="en-US"/>
        </w:rPr>
        <w:t>sought</w:t>
      </w:r>
      <w:r w:rsidR="001D1B05" w:rsidRPr="004D79F2">
        <w:rPr>
          <w:color w:val="000000" w:themeColor="text1"/>
          <w:lang w:val="en-US"/>
        </w:rPr>
        <w:t xml:space="preserve"> to </w:t>
      </w:r>
      <w:r w:rsidR="00173690" w:rsidRPr="004D79F2">
        <w:rPr>
          <w:color w:val="000000" w:themeColor="text1"/>
          <w:lang w:val="en-US"/>
        </w:rPr>
        <w:t>address</w:t>
      </w:r>
      <w:r w:rsidR="00665708" w:rsidRPr="004D79F2">
        <w:rPr>
          <w:color w:val="000000" w:themeColor="text1"/>
          <w:lang w:val="en-US"/>
        </w:rPr>
        <w:t xml:space="preserve"> </w:t>
      </w:r>
      <w:r w:rsidR="006476C3">
        <w:rPr>
          <w:color w:val="000000" w:themeColor="text1"/>
          <w:lang w:val="en-US"/>
        </w:rPr>
        <w:t xml:space="preserve">five </w:t>
      </w:r>
      <w:r w:rsidR="00E971AF" w:rsidRPr="004D79F2">
        <w:rPr>
          <w:color w:val="000000" w:themeColor="text1"/>
          <w:lang w:val="en-US"/>
        </w:rPr>
        <w:t>questions</w:t>
      </w:r>
      <w:r w:rsidRPr="004D79F2">
        <w:rPr>
          <w:color w:val="000000" w:themeColor="text1"/>
          <w:lang w:val="en-US"/>
        </w:rPr>
        <w:t xml:space="preserve"> (with associated predictions)</w:t>
      </w:r>
      <w:r w:rsidR="00665708" w:rsidRPr="004D79F2">
        <w:rPr>
          <w:color w:val="000000" w:themeColor="text1"/>
          <w:lang w:val="en-US"/>
        </w:rPr>
        <w:t xml:space="preserve"> about the relationship between geladas and </w:t>
      </w:r>
      <w:r w:rsidR="00665708" w:rsidRPr="004D79F2">
        <w:rPr>
          <w:i/>
          <w:color w:val="000000" w:themeColor="text1"/>
          <w:lang w:val="en-US"/>
        </w:rPr>
        <w:t>A. melanantha</w:t>
      </w:r>
      <w:r w:rsidRPr="004D79F2">
        <w:rPr>
          <w:i/>
          <w:color w:val="000000" w:themeColor="text1"/>
          <w:lang w:val="en-US"/>
        </w:rPr>
        <w:t xml:space="preserve"> </w:t>
      </w:r>
      <w:r w:rsidRPr="004D79F2">
        <w:rPr>
          <w:color w:val="000000" w:themeColor="text1"/>
          <w:lang w:val="en-US"/>
        </w:rPr>
        <w:t>at Guassa</w:t>
      </w:r>
      <w:r w:rsidR="00E5236C">
        <w:rPr>
          <w:color w:val="000000" w:themeColor="text1"/>
          <w:lang w:val="en-US"/>
        </w:rPr>
        <w:t>.</w:t>
      </w:r>
      <w:r w:rsidR="00937F9D">
        <w:rPr>
          <w:color w:val="000000" w:themeColor="text1"/>
          <w:lang w:val="en-US"/>
        </w:rPr>
        <w:t xml:space="preserve"> </w:t>
      </w:r>
    </w:p>
    <w:p w14:paraId="6C24AFE5" w14:textId="77777777" w:rsidR="006476C3" w:rsidRDefault="006476C3" w:rsidP="004E5E45">
      <w:pPr>
        <w:spacing w:line="480" w:lineRule="auto"/>
        <w:rPr>
          <w:color w:val="000000" w:themeColor="text1"/>
          <w:lang w:val="en-US"/>
        </w:rPr>
      </w:pPr>
    </w:p>
    <w:p w14:paraId="194A2260" w14:textId="630ABF59" w:rsidR="008F123F" w:rsidRPr="00C77CDE" w:rsidRDefault="00653399" w:rsidP="007D31CA">
      <w:pPr>
        <w:spacing w:line="480" w:lineRule="auto"/>
        <w:rPr>
          <w:color w:val="000000" w:themeColor="text1"/>
          <w:lang w:val="en-US"/>
        </w:rPr>
      </w:pPr>
      <w:r>
        <w:rPr>
          <w:rFonts w:ascii="Times" w:hAnsi="Times" w:cs="Arial"/>
          <w:smallCaps/>
          <w:lang w:val="en-US"/>
        </w:rPr>
        <w:t xml:space="preserve">Question </w:t>
      </w:r>
      <w:r w:rsidR="006476C3">
        <w:rPr>
          <w:color w:val="000000" w:themeColor="text1"/>
          <w:lang w:val="en-US"/>
        </w:rPr>
        <w:t xml:space="preserve">1. </w:t>
      </w:r>
      <w:r w:rsidR="00BA6469">
        <w:rPr>
          <w:color w:val="000000" w:themeColor="text1"/>
          <w:lang w:val="en-US"/>
        </w:rPr>
        <w:t>Where does</w:t>
      </w:r>
      <w:r w:rsidR="00E5236C">
        <w:rPr>
          <w:color w:val="000000" w:themeColor="text1"/>
          <w:lang w:val="en-US"/>
        </w:rPr>
        <w:t xml:space="preserve"> </w:t>
      </w:r>
      <w:r w:rsidR="00E5236C" w:rsidRPr="00AE7B78">
        <w:rPr>
          <w:i/>
          <w:color w:val="000000" w:themeColor="text1"/>
          <w:lang w:val="en-US"/>
        </w:rPr>
        <w:t xml:space="preserve">A. </w:t>
      </w:r>
      <w:proofErr w:type="spellStart"/>
      <w:r w:rsidR="00E5236C" w:rsidRPr="00AE7B78">
        <w:rPr>
          <w:i/>
          <w:color w:val="000000" w:themeColor="text1"/>
          <w:lang w:val="en-US"/>
        </w:rPr>
        <w:t>melanantha</w:t>
      </w:r>
      <w:proofErr w:type="spellEnd"/>
      <w:r w:rsidR="008F123F">
        <w:rPr>
          <w:color w:val="000000" w:themeColor="text1"/>
          <w:lang w:val="en-US"/>
        </w:rPr>
        <w:t xml:space="preserve"> </w:t>
      </w:r>
      <w:r w:rsidR="00BA6469">
        <w:rPr>
          <w:color w:val="000000" w:themeColor="text1"/>
          <w:lang w:val="en-US"/>
        </w:rPr>
        <w:t xml:space="preserve">occur </w:t>
      </w:r>
      <w:r w:rsidR="008F123F">
        <w:rPr>
          <w:color w:val="000000" w:themeColor="text1"/>
          <w:lang w:val="en-US"/>
        </w:rPr>
        <w:t xml:space="preserve">at </w:t>
      </w:r>
      <w:proofErr w:type="spellStart"/>
      <w:r w:rsidR="008F123F">
        <w:rPr>
          <w:color w:val="000000" w:themeColor="text1"/>
          <w:lang w:val="en-US"/>
        </w:rPr>
        <w:t>Guassa</w:t>
      </w:r>
      <w:proofErr w:type="spellEnd"/>
      <w:r w:rsidR="00BA6469">
        <w:rPr>
          <w:color w:val="000000" w:themeColor="text1"/>
          <w:lang w:val="en-US"/>
        </w:rPr>
        <w:t xml:space="preserve"> and what are its functional trait characteristics</w:t>
      </w:r>
      <w:r w:rsidR="007D31CA">
        <w:rPr>
          <w:color w:val="000000" w:themeColor="text1"/>
          <w:lang w:val="en-US"/>
        </w:rPr>
        <w:t>?</w:t>
      </w:r>
      <w:r w:rsidR="008F123F">
        <w:rPr>
          <w:color w:val="000000" w:themeColor="text1"/>
          <w:lang w:val="en-US"/>
        </w:rPr>
        <w:t xml:space="preserve"> </w:t>
      </w:r>
      <w:commentRangeStart w:id="7"/>
      <w:r w:rsidR="00937F9D">
        <w:rPr>
          <w:color w:val="000000" w:themeColor="text1"/>
          <w:lang w:val="en-US"/>
        </w:rPr>
        <w:t>W</w:t>
      </w:r>
      <w:r w:rsidR="008F123F">
        <w:rPr>
          <w:color w:val="000000" w:themeColor="text1"/>
          <w:lang w:val="en-US"/>
        </w:rPr>
        <w:t>e</w:t>
      </w:r>
      <w:commentRangeEnd w:id="7"/>
      <w:r w:rsidR="002D6EDA">
        <w:rPr>
          <w:rStyle w:val="CommentReference"/>
          <w:lang w:val="en-US"/>
        </w:rPr>
        <w:commentReference w:id="7"/>
      </w:r>
      <w:r w:rsidR="008F123F">
        <w:rPr>
          <w:color w:val="000000" w:themeColor="text1"/>
          <w:lang w:val="en-US"/>
        </w:rPr>
        <w:t xml:space="preserve"> performed vegetation transects to survey the abundance of </w:t>
      </w:r>
      <w:r w:rsidR="008F123F" w:rsidRPr="00A2193F">
        <w:rPr>
          <w:i/>
          <w:color w:val="000000" w:themeColor="text1"/>
          <w:lang w:val="en-US"/>
        </w:rPr>
        <w:t>A. melanantha</w:t>
      </w:r>
      <w:r w:rsidR="008F123F">
        <w:rPr>
          <w:color w:val="000000" w:themeColor="text1"/>
          <w:lang w:val="en-US"/>
        </w:rPr>
        <w:t xml:space="preserve"> across different microhabitats at Guassa (short grass, roadside, shrub, or tall grass), in addition to mean plant height, </w:t>
      </w:r>
      <w:r w:rsidR="00937F9D">
        <w:rPr>
          <w:color w:val="000000" w:themeColor="text1"/>
          <w:lang w:val="en-US"/>
        </w:rPr>
        <w:t xml:space="preserve">vertical </w:t>
      </w:r>
      <w:r w:rsidR="008F123F">
        <w:rPr>
          <w:color w:val="000000" w:themeColor="text1"/>
          <w:lang w:val="en-US"/>
        </w:rPr>
        <w:t xml:space="preserve">position </w:t>
      </w:r>
      <w:r w:rsidR="00937F9D">
        <w:rPr>
          <w:color w:val="000000" w:themeColor="text1"/>
          <w:lang w:val="en-US"/>
        </w:rPr>
        <w:t>relative to</w:t>
      </w:r>
      <w:r w:rsidR="008F123F">
        <w:rPr>
          <w:color w:val="000000" w:themeColor="text1"/>
          <w:lang w:val="en-US"/>
        </w:rPr>
        <w:t xml:space="preserve"> the surrounding canopy, number of fruits per umbel, and total number of seeds per plant.</w:t>
      </w:r>
      <w:r w:rsidR="00937F9D">
        <w:rPr>
          <w:color w:val="000000" w:themeColor="text1"/>
          <w:lang w:val="en-US"/>
        </w:rPr>
        <w:t xml:space="preserve"> </w:t>
      </w:r>
      <w:r w:rsidR="008F123F">
        <w:rPr>
          <w:color w:val="000000" w:themeColor="text1"/>
          <w:lang w:val="en-US"/>
        </w:rPr>
        <w:t xml:space="preserve">If </w:t>
      </w:r>
      <w:r w:rsidR="008F123F" w:rsidRPr="00681C4C">
        <w:rPr>
          <w:i/>
          <w:color w:val="000000" w:themeColor="text1"/>
          <w:lang w:val="en-US"/>
        </w:rPr>
        <w:t>A. melanantha</w:t>
      </w:r>
      <w:r w:rsidR="008F123F">
        <w:rPr>
          <w:color w:val="000000" w:themeColor="text1"/>
          <w:lang w:val="en-US"/>
        </w:rPr>
        <w:t xml:space="preserve"> is widely distributed across</w:t>
      </w:r>
      <w:r w:rsidR="00C77CDE">
        <w:rPr>
          <w:color w:val="000000" w:themeColor="text1"/>
          <w:lang w:val="en-US"/>
        </w:rPr>
        <w:t xml:space="preserve"> the landscape, then geladas are likely picking up and losing seeds regularly as they move across the landscape</w:t>
      </w:r>
      <w:bookmarkStart w:id="8" w:name="_Hlk70767062"/>
      <w:r w:rsidR="00C77CDE">
        <w:rPr>
          <w:color w:val="000000" w:themeColor="text1"/>
          <w:lang w:val="en-US"/>
        </w:rPr>
        <w:t xml:space="preserve">. On the other hand, if </w:t>
      </w:r>
      <w:r w:rsidR="00C77CDE" w:rsidRPr="00A2193F">
        <w:rPr>
          <w:i/>
          <w:color w:val="000000" w:themeColor="text1"/>
          <w:lang w:val="en-US"/>
        </w:rPr>
        <w:t>A. melanantha</w:t>
      </w:r>
      <w:r w:rsidR="00C77CDE">
        <w:rPr>
          <w:i/>
          <w:color w:val="000000" w:themeColor="text1"/>
          <w:lang w:val="en-US"/>
        </w:rPr>
        <w:t xml:space="preserve"> </w:t>
      </w:r>
      <w:r w:rsidR="00C77CDE">
        <w:rPr>
          <w:color w:val="000000" w:themeColor="text1"/>
          <w:lang w:val="en-US"/>
        </w:rPr>
        <w:t>is patchily distributed and occurs</w:t>
      </w:r>
      <w:r w:rsidR="00937F9D">
        <w:rPr>
          <w:color w:val="000000" w:themeColor="text1"/>
          <w:lang w:val="en-US"/>
        </w:rPr>
        <w:t xml:space="preserve"> only</w:t>
      </w:r>
      <w:r w:rsidR="00C77CDE">
        <w:rPr>
          <w:color w:val="000000" w:themeColor="text1"/>
          <w:lang w:val="en-US"/>
        </w:rPr>
        <w:t xml:space="preserve"> in particular microhabitats, then geladas may be accumulating seeds </w:t>
      </w:r>
      <w:r w:rsidR="004401ED">
        <w:rPr>
          <w:color w:val="000000" w:themeColor="text1"/>
          <w:lang w:val="en-US"/>
        </w:rPr>
        <w:t>more</w:t>
      </w:r>
      <w:r w:rsidR="00C77CDE">
        <w:rPr>
          <w:color w:val="000000" w:themeColor="text1"/>
          <w:lang w:val="en-US"/>
        </w:rPr>
        <w:t xml:space="preserve"> sporadic</w:t>
      </w:r>
      <w:r w:rsidR="004401ED">
        <w:rPr>
          <w:color w:val="000000" w:themeColor="text1"/>
          <w:lang w:val="en-US"/>
        </w:rPr>
        <w:t>ally, perhaps when approaching patches</w:t>
      </w:r>
      <w:r w:rsidR="00937F9D">
        <w:rPr>
          <w:color w:val="000000" w:themeColor="text1"/>
          <w:lang w:val="en-US"/>
        </w:rPr>
        <w:t xml:space="preserve"> to feed</w:t>
      </w:r>
      <w:r w:rsidR="00C77CDE">
        <w:rPr>
          <w:color w:val="000000" w:themeColor="text1"/>
          <w:lang w:val="en-US"/>
        </w:rPr>
        <w:t xml:space="preserve">. </w:t>
      </w:r>
      <w:bookmarkEnd w:id="8"/>
    </w:p>
    <w:p w14:paraId="06D01BFA" w14:textId="3C7FB1F3" w:rsidR="00E5236C" w:rsidRDefault="00E5236C" w:rsidP="00E65B92">
      <w:pPr>
        <w:spacing w:line="480" w:lineRule="auto"/>
        <w:rPr>
          <w:color w:val="000000" w:themeColor="text1"/>
          <w:lang w:val="en-US"/>
        </w:rPr>
      </w:pPr>
    </w:p>
    <w:p w14:paraId="124E8C68" w14:textId="3E60F505" w:rsidR="00E5236C" w:rsidRDefault="00653399" w:rsidP="00C77CDE">
      <w:pPr>
        <w:spacing w:line="480" w:lineRule="auto"/>
        <w:rPr>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6476C3">
        <w:rPr>
          <w:color w:val="000000" w:themeColor="text1"/>
          <w:lang w:val="en-US"/>
        </w:rPr>
        <w:t>2.</w:t>
      </w:r>
      <w:r w:rsidR="00C77CDE">
        <w:rPr>
          <w:color w:val="000000" w:themeColor="text1"/>
          <w:lang w:val="en-US"/>
        </w:rPr>
        <w:t xml:space="preserve"> </w:t>
      </w:r>
      <w:r w:rsidR="006476C3">
        <w:rPr>
          <w:color w:val="000000" w:themeColor="text1"/>
          <w:lang w:val="en-US"/>
        </w:rPr>
        <w:t>What is</w:t>
      </w:r>
      <w:r w:rsidR="00C77CDE">
        <w:rPr>
          <w:color w:val="000000" w:themeColor="text1"/>
          <w:lang w:val="en-US"/>
        </w:rPr>
        <w:t xml:space="preserve"> the seasonal pattern of seed accumulation of </w:t>
      </w:r>
      <w:r w:rsidR="00C77CDE" w:rsidRPr="00681C4C">
        <w:rPr>
          <w:i/>
          <w:color w:val="000000" w:themeColor="text1"/>
          <w:lang w:val="en-US"/>
        </w:rPr>
        <w:t xml:space="preserve">A. melanantha </w:t>
      </w:r>
      <w:r w:rsidR="00C77CDE" w:rsidRPr="00681C4C">
        <w:rPr>
          <w:color w:val="000000" w:themeColor="text1"/>
          <w:lang w:val="en-US"/>
        </w:rPr>
        <w:t>on the fur of geladas</w:t>
      </w:r>
      <w:r w:rsidR="006476C3">
        <w:rPr>
          <w:color w:val="000000" w:themeColor="text1"/>
          <w:lang w:val="en-US"/>
        </w:rPr>
        <w:t>?</w:t>
      </w:r>
      <w:r w:rsidR="00C77CDE" w:rsidRPr="00C77CDE">
        <w:rPr>
          <w:color w:val="000000" w:themeColor="text1"/>
          <w:lang w:val="en-US"/>
        </w:rPr>
        <w:t xml:space="preserve"> </w:t>
      </w:r>
      <w:r w:rsidR="00C77CDE" w:rsidRPr="00023A7B">
        <w:rPr>
          <w:color w:val="000000" w:themeColor="text1"/>
          <w:lang w:val="en-US"/>
        </w:rPr>
        <w:t>We expect</w:t>
      </w:r>
      <w:r w:rsidR="006476C3">
        <w:rPr>
          <w:color w:val="000000" w:themeColor="text1"/>
          <w:lang w:val="en-US"/>
        </w:rPr>
        <w:t>ed</w:t>
      </w:r>
      <w:r w:rsidR="00C77CDE" w:rsidRPr="00023A7B">
        <w:rPr>
          <w:color w:val="000000" w:themeColor="text1"/>
          <w:lang w:val="en-US"/>
        </w:rPr>
        <w:t xml:space="preserve"> the phenology of </w:t>
      </w:r>
      <w:r w:rsidR="00C77CDE" w:rsidRPr="00023A7B">
        <w:rPr>
          <w:i/>
          <w:color w:val="000000" w:themeColor="text1"/>
          <w:lang w:val="en-US"/>
        </w:rPr>
        <w:t xml:space="preserve">A. </w:t>
      </w:r>
      <w:proofErr w:type="spellStart"/>
      <w:r w:rsidR="00C77CDE" w:rsidRPr="00023A7B">
        <w:rPr>
          <w:i/>
          <w:color w:val="000000" w:themeColor="text1"/>
          <w:lang w:val="en-US"/>
        </w:rPr>
        <w:t>melanantha</w:t>
      </w:r>
      <w:proofErr w:type="spellEnd"/>
      <w:ins w:id="9" w:author="Jeffrey Taylor Kerby" w:date="2021-07-03T16:02:00Z">
        <w:r w:rsidR="00EC4850">
          <w:rPr>
            <w:i/>
            <w:color w:val="000000" w:themeColor="text1"/>
            <w:lang w:val="en-US"/>
          </w:rPr>
          <w:t xml:space="preserve"> </w:t>
        </w:r>
      </w:ins>
      <w:del w:id="10" w:author="Jeffrey Taylor Kerby" w:date="2021-07-03T16:02:00Z">
        <w:r w:rsidR="00C77CDE" w:rsidRPr="00023A7B" w:rsidDel="00EC4850">
          <w:rPr>
            <w:color w:val="000000" w:themeColor="text1"/>
            <w:lang w:val="en-US"/>
          </w:rPr>
          <w:delText xml:space="preserve"> </w:delText>
        </w:r>
      </w:del>
      <w:r w:rsidR="00C77CDE" w:rsidRPr="00023A7B">
        <w:rPr>
          <w:color w:val="000000" w:themeColor="text1"/>
          <w:lang w:val="en-US"/>
        </w:rPr>
        <w:t xml:space="preserve">to reflect the pronounced rainfall seasonality at </w:t>
      </w:r>
      <w:proofErr w:type="spellStart"/>
      <w:r w:rsidR="00C77CDE" w:rsidRPr="00023A7B">
        <w:rPr>
          <w:color w:val="000000" w:themeColor="text1"/>
          <w:lang w:val="en-US"/>
        </w:rPr>
        <w:t>Guassa</w:t>
      </w:r>
      <w:proofErr w:type="spellEnd"/>
      <w:r w:rsidR="00C77CDE" w:rsidRPr="00023A7B">
        <w:rPr>
          <w:color w:val="000000" w:themeColor="text1"/>
          <w:lang w:val="en-US"/>
        </w:rPr>
        <w:t xml:space="preserve"> (</w:t>
      </w:r>
      <w:proofErr w:type="spellStart"/>
      <w:r w:rsidR="00C77CDE" w:rsidRPr="00023A7B">
        <w:rPr>
          <w:color w:val="000000" w:themeColor="text1"/>
          <w:lang w:val="en-US"/>
        </w:rPr>
        <w:t>Fashing</w:t>
      </w:r>
      <w:proofErr w:type="spellEnd"/>
      <w:r w:rsidR="00C77CDE" w:rsidRPr="00023A7B">
        <w:rPr>
          <w:color w:val="000000" w:themeColor="text1"/>
          <w:lang w:val="en-US"/>
        </w:rPr>
        <w:t xml:space="preserve"> et al., 2014).</w:t>
      </w:r>
      <w:r w:rsidR="00C77CDE">
        <w:rPr>
          <w:color w:val="000000" w:themeColor="text1"/>
          <w:lang w:val="en-US"/>
        </w:rPr>
        <w:t xml:space="preserve"> In high-elevation tropical grasslands such as </w:t>
      </w:r>
      <w:proofErr w:type="spellStart"/>
      <w:r w:rsidR="00C77CDE">
        <w:rPr>
          <w:color w:val="000000" w:themeColor="text1"/>
          <w:lang w:val="en-US"/>
        </w:rPr>
        <w:t>Guassa</w:t>
      </w:r>
      <w:proofErr w:type="spellEnd"/>
      <w:r w:rsidR="00C77CDE">
        <w:rPr>
          <w:color w:val="000000" w:themeColor="text1"/>
          <w:lang w:val="en-US"/>
        </w:rPr>
        <w:t>, rainfall seasonality</w:t>
      </w:r>
      <w:ins w:id="11" w:author="Jeffrey Taylor Kerby" w:date="2021-07-03T16:19:00Z">
        <w:r w:rsidR="00DD4E6D">
          <w:rPr>
            <w:color w:val="000000" w:themeColor="text1"/>
            <w:lang w:val="en-US"/>
          </w:rPr>
          <w:t xml:space="preserve"> tends</w:t>
        </w:r>
      </w:ins>
      <w:del w:id="12" w:author="Jeffrey Taylor Kerby" w:date="2021-07-03T16:19:00Z">
        <w:r w:rsidR="00C77CDE" w:rsidDel="00DD4E6D">
          <w:rPr>
            <w:color w:val="000000" w:themeColor="text1"/>
            <w:lang w:val="en-US"/>
          </w:rPr>
          <w:delText xml:space="preserve"> tends</w:delText>
        </w:r>
      </w:del>
      <w:r w:rsidR="00C77CDE">
        <w:rPr>
          <w:color w:val="000000" w:themeColor="text1"/>
          <w:lang w:val="en-US"/>
        </w:rPr>
        <w:t xml:space="preserve"> to dictate </w:t>
      </w:r>
      <w:r w:rsidR="00937F9D">
        <w:rPr>
          <w:color w:val="000000" w:themeColor="text1"/>
          <w:lang w:val="en-US"/>
        </w:rPr>
        <w:t xml:space="preserve">the </w:t>
      </w:r>
      <w:r w:rsidR="00C77CDE">
        <w:rPr>
          <w:color w:val="000000" w:themeColor="text1"/>
          <w:lang w:val="en-US"/>
        </w:rPr>
        <w:t>availability</w:t>
      </w:r>
      <w:r w:rsidR="00937F9D">
        <w:rPr>
          <w:color w:val="000000" w:themeColor="text1"/>
          <w:lang w:val="en-US"/>
        </w:rPr>
        <w:t xml:space="preserve"> of grasses and herbs</w:t>
      </w:r>
      <w:ins w:id="13" w:author="Jeffrey Taylor Kerby" w:date="2021-07-03T16:19:00Z">
        <w:r w:rsidR="00DD4E6D">
          <w:rPr>
            <w:color w:val="000000" w:themeColor="text1"/>
            <w:lang w:val="en-US"/>
          </w:rPr>
          <w:t>, and most p</w:t>
        </w:r>
      </w:ins>
      <w:del w:id="14" w:author="Jeffrey Taylor Kerby" w:date="2021-07-03T16:09:00Z">
        <w:r w:rsidR="000874D4" w:rsidDel="00EC4850">
          <w:rPr>
            <w:color w:val="000000" w:themeColor="text1"/>
            <w:lang w:val="en-US"/>
          </w:rPr>
          <w:delText>,</w:delText>
        </w:r>
      </w:del>
      <w:del w:id="15" w:author="Jeffrey Taylor Kerby" w:date="2021-07-03T16:17:00Z">
        <w:r w:rsidR="000874D4" w:rsidDel="00DD4E6D">
          <w:rPr>
            <w:color w:val="000000" w:themeColor="text1"/>
            <w:lang w:val="en-US"/>
          </w:rPr>
          <w:delText xml:space="preserve"> and p</w:delText>
        </w:r>
      </w:del>
      <w:r w:rsidR="00C77CDE">
        <w:rPr>
          <w:color w:val="000000" w:themeColor="text1"/>
          <w:lang w:val="en-US"/>
        </w:rPr>
        <w:t>lants time their</w:t>
      </w:r>
      <w:ins w:id="16" w:author="Jeffrey Taylor Kerby" w:date="2021-07-03T16:02:00Z">
        <w:r w:rsidR="00EC4850">
          <w:rPr>
            <w:color w:val="000000" w:themeColor="text1"/>
            <w:lang w:val="en-US"/>
          </w:rPr>
          <w:t xml:space="preserve"> growth and subsequent reproductive</w:t>
        </w:r>
      </w:ins>
      <w:r w:rsidR="00C77CDE">
        <w:rPr>
          <w:color w:val="000000" w:themeColor="text1"/>
          <w:lang w:val="en-US"/>
        </w:rPr>
        <w:t xml:space="preserve"> phenology to</w:t>
      </w:r>
      <w:ins w:id="17" w:author="Jeffrey Taylor Kerby" w:date="2021-07-03T16:17:00Z">
        <w:r w:rsidR="00DD4E6D">
          <w:rPr>
            <w:color w:val="000000" w:themeColor="text1"/>
            <w:lang w:val="en-US"/>
          </w:rPr>
          <w:t xml:space="preserve"> coincide with </w:t>
        </w:r>
      </w:ins>
      <w:ins w:id="18" w:author="Jeffrey Taylor Kerby" w:date="2021-07-03T16:19:00Z">
        <w:r w:rsidR="00DD4E6D">
          <w:rPr>
            <w:color w:val="000000" w:themeColor="text1"/>
            <w:lang w:val="en-US"/>
          </w:rPr>
          <w:t xml:space="preserve">these periods of reduced </w:t>
        </w:r>
        <w:r w:rsidR="00DD4E6D">
          <w:rPr>
            <w:color w:val="000000" w:themeColor="text1"/>
            <w:lang w:val="en-US"/>
          </w:rPr>
          <w:lastRenderedPageBreak/>
          <w:t>water limitation</w:t>
        </w:r>
      </w:ins>
      <w:ins w:id="19" w:author="Jeffrey Taylor Kerby" w:date="2021-07-03T16:18:00Z">
        <w:r w:rsidR="00DD4E6D">
          <w:rPr>
            <w:color w:val="000000" w:themeColor="text1"/>
            <w:lang w:val="en-US"/>
          </w:rPr>
          <w:t xml:space="preserve"> </w:t>
        </w:r>
      </w:ins>
      <w:del w:id="20" w:author="Jeffrey Taylor Kerby" w:date="2021-07-03T16:18:00Z">
        <w:r w:rsidR="00C77CDE" w:rsidDel="00DD4E6D">
          <w:rPr>
            <w:color w:val="000000" w:themeColor="text1"/>
            <w:lang w:val="en-US"/>
          </w:rPr>
          <w:delText xml:space="preserve"> rainfall</w:delText>
        </w:r>
      </w:del>
      <w:r w:rsidR="000874D4">
        <w:rPr>
          <w:color w:val="000000" w:themeColor="text1"/>
          <w:lang w:val="en-US"/>
        </w:rPr>
        <w:t xml:space="preserve"> (</w:t>
      </w:r>
      <w:proofErr w:type="spellStart"/>
      <w:r w:rsidR="000874D4">
        <w:rPr>
          <w:color w:val="000000" w:themeColor="text1"/>
          <w:lang w:val="en-US"/>
        </w:rPr>
        <w:t>Fashing</w:t>
      </w:r>
      <w:proofErr w:type="spellEnd"/>
      <w:r w:rsidR="000874D4">
        <w:rPr>
          <w:color w:val="000000" w:themeColor="text1"/>
          <w:lang w:val="en-US"/>
        </w:rPr>
        <w:t xml:space="preserve"> et al., 2014</w:t>
      </w:r>
      <w:r w:rsidR="00C74EBE">
        <w:rPr>
          <w:color w:val="000000" w:themeColor="text1"/>
          <w:lang w:val="en-US"/>
        </w:rPr>
        <w:t xml:space="preserve">; </w:t>
      </w:r>
      <w:proofErr w:type="spellStart"/>
      <w:r w:rsidR="00C74EBE">
        <w:rPr>
          <w:color w:val="000000" w:themeColor="text1"/>
          <w:lang w:val="en-US"/>
        </w:rPr>
        <w:t>Jarvey</w:t>
      </w:r>
      <w:proofErr w:type="spellEnd"/>
      <w:r w:rsidR="00C74EBE">
        <w:rPr>
          <w:color w:val="000000" w:themeColor="text1"/>
          <w:lang w:val="en-US"/>
        </w:rPr>
        <w:t xml:space="preserve"> et al., 2018</w:t>
      </w:r>
      <w:r w:rsidR="000874D4">
        <w:rPr>
          <w:color w:val="000000" w:themeColor="text1"/>
          <w:lang w:val="en-US"/>
        </w:rPr>
        <w:t>)</w:t>
      </w:r>
      <w:r w:rsidR="00C77CDE">
        <w:rPr>
          <w:color w:val="000000" w:themeColor="text1"/>
          <w:lang w:val="en-US"/>
        </w:rPr>
        <w:t>.</w:t>
      </w:r>
      <w:ins w:id="21" w:author="Jeffrey Taylor Kerby" w:date="2021-07-02T10:55:00Z">
        <w:r w:rsidR="002D6EDA">
          <w:rPr>
            <w:color w:val="000000" w:themeColor="text1"/>
            <w:lang w:val="en-US"/>
          </w:rPr>
          <w:t xml:space="preserve"> </w:t>
        </w:r>
      </w:ins>
      <w:del w:id="22" w:author="Jeffrey Taylor Kerby" w:date="2021-07-03T16:20:00Z">
        <w:r w:rsidR="00C77CDE" w:rsidDel="00DD4E6D">
          <w:rPr>
            <w:color w:val="000000" w:themeColor="text1"/>
            <w:lang w:val="en-US"/>
          </w:rPr>
          <w:delText xml:space="preserve"> </w:delText>
        </w:r>
      </w:del>
      <w:r w:rsidR="00C77CDE">
        <w:rPr>
          <w:color w:val="000000" w:themeColor="text1"/>
          <w:lang w:val="en-US"/>
        </w:rPr>
        <w:t xml:space="preserve">Given </w:t>
      </w:r>
      <w:r w:rsidR="00937F9D">
        <w:rPr>
          <w:color w:val="000000" w:themeColor="text1"/>
          <w:lang w:val="en-US"/>
        </w:rPr>
        <w:t>the</w:t>
      </w:r>
      <w:r w:rsidR="00C77CDE">
        <w:rPr>
          <w:color w:val="000000" w:themeColor="text1"/>
          <w:lang w:val="en-US"/>
        </w:rPr>
        <w:t xml:space="preserve"> pronounced rainfall seasonality at </w:t>
      </w:r>
      <w:proofErr w:type="spellStart"/>
      <w:r w:rsidR="00C77CDE">
        <w:rPr>
          <w:color w:val="000000" w:themeColor="text1"/>
          <w:lang w:val="en-US"/>
        </w:rPr>
        <w:t>Guassa</w:t>
      </w:r>
      <w:proofErr w:type="spellEnd"/>
      <w:ins w:id="23" w:author="Jeffrey Taylor Kerby" w:date="2021-07-03T16:20:00Z">
        <w:r w:rsidR="00DD4E6D">
          <w:rPr>
            <w:color w:val="000000" w:themeColor="text1"/>
            <w:lang w:val="en-US"/>
          </w:rPr>
          <w:t xml:space="preserve"> occurs during the warmer summer months</w:t>
        </w:r>
      </w:ins>
      <w:r w:rsidR="00937F9D">
        <w:rPr>
          <w:color w:val="000000" w:themeColor="text1"/>
          <w:lang w:val="en-US"/>
        </w:rPr>
        <w:t xml:space="preserve"> and </w:t>
      </w:r>
      <w:ins w:id="24" w:author="Jeffrey Taylor Kerby" w:date="2021-07-03T16:21:00Z">
        <w:r w:rsidR="00DD4E6D">
          <w:rPr>
            <w:color w:val="000000" w:themeColor="text1"/>
            <w:lang w:val="en-US"/>
          </w:rPr>
          <w:t xml:space="preserve">the </w:t>
        </w:r>
      </w:ins>
      <w:r w:rsidR="00937F9D">
        <w:rPr>
          <w:color w:val="000000" w:themeColor="text1"/>
          <w:lang w:val="en-US"/>
        </w:rPr>
        <w:t>arid dry season</w:t>
      </w:r>
      <w:r w:rsidR="00C77CDE">
        <w:rPr>
          <w:color w:val="000000" w:themeColor="text1"/>
          <w:lang w:val="en-US"/>
        </w:rPr>
        <w:t xml:space="preserve"> </w:t>
      </w:r>
      <w:ins w:id="25" w:author="Jeffrey Taylor Kerby" w:date="2021-07-03T16:21:00Z">
        <w:r w:rsidR="00DD4E6D">
          <w:rPr>
            <w:color w:val="000000" w:themeColor="text1"/>
            <w:lang w:val="en-US"/>
          </w:rPr>
          <w:t xml:space="preserve">occurs during colder months with frequent frosts </w:t>
        </w:r>
      </w:ins>
      <w:r w:rsidR="00C77CDE">
        <w:rPr>
          <w:color w:val="000000" w:themeColor="text1"/>
          <w:lang w:val="en-US"/>
        </w:rPr>
        <w:t>(</w:t>
      </w:r>
      <w:proofErr w:type="spellStart"/>
      <w:r w:rsidR="00C77CDE">
        <w:rPr>
          <w:color w:val="000000" w:themeColor="text1"/>
          <w:lang w:val="en-US"/>
        </w:rPr>
        <w:t>Fashing</w:t>
      </w:r>
      <w:proofErr w:type="spellEnd"/>
      <w:r w:rsidR="00C77CDE">
        <w:rPr>
          <w:color w:val="000000" w:themeColor="text1"/>
          <w:lang w:val="en-US"/>
        </w:rPr>
        <w:t xml:space="preserve"> et al., 2014), we expect that</w:t>
      </w:r>
      <w:ins w:id="26" w:author="Jeffrey Taylor Kerby" w:date="2021-06-30T19:40:00Z">
        <w:r w:rsidR="003E58B4">
          <w:rPr>
            <w:color w:val="000000" w:themeColor="text1"/>
            <w:lang w:val="en-US"/>
          </w:rPr>
          <w:t xml:space="preserve"> there will be a clear</w:t>
        </w:r>
      </w:ins>
      <w:ins w:id="27" w:author="Jeffrey Taylor Kerby" w:date="2021-06-30T19:41:00Z">
        <w:r w:rsidR="003E58B4">
          <w:rPr>
            <w:color w:val="000000" w:themeColor="text1"/>
            <w:lang w:val="en-US"/>
          </w:rPr>
          <w:t xml:space="preserve"> seasonality in</w:t>
        </w:r>
      </w:ins>
      <w:ins w:id="28" w:author="Jeffrey Taylor Kerby" w:date="2021-07-03T16:22:00Z">
        <w:r w:rsidR="00DD4E6D">
          <w:rPr>
            <w:color w:val="000000" w:themeColor="text1"/>
            <w:lang w:val="en-US"/>
          </w:rPr>
          <w:t xml:space="preserve"> plant phenology across the landscape</w:t>
        </w:r>
      </w:ins>
      <w:ins w:id="29" w:author="Jeffrey Taylor Kerby" w:date="2021-06-30T19:41:00Z">
        <w:r w:rsidR="003E58B4">
          <w:rPr>
            <w:color w:val="000000" w:themeColor="text1"/>
            <w:lang w:val="en-US"/>
          </w:rPr>
          <w:t xml:space="preserve">, and that </w:t>
        </w:r>
      </w:ins>
      <w:del w:id="30" w:author="Jeffrey Taylor Kerby" w:date="2021-07-03T16:22:00Z">
        <w:r w:rsidR="00C77CDE" w:rsidDel="00DD4E6D">
          <w:rPr>
            <w:color w:val="000000" w:themeColor="text1"/>
            <w:lang w:val="en-US"/>
          </w:rPr>
          <w:delText xml:space="preserve"> </w:delText>
        </w:r>
      </w:del>
      <w:r w:rsidR="00C77CDE" w:rsidRPr="00681C4C">
        <w:rPr>
          <w:i/>
          <w:color w:val="000000" w:themeColor="text1"/>
          <w:lang w:val="en-US"/>
        </w:rPr>
        <w:t>A. melanantha</w:t>
      </w:r>
      <w:r w:rsidR="00C77CDE">
        <w:rPr>
          <w:color w:val="000000" w:themeColor="text1"/>
          <w:lang w:val="en-US"/>
        </w:rPr>
        <w:t xml:space="preserve"> </w:t>
      </w:r>
      <w:r w:rsidR="006A6063">
        <w:rPr>
          <w:color w:val="000000" w:themeColor="text1"/>
          <w:lang w:val="en-US"/>
        </w:rPr>
        <w:t>will time its expensive tissue production (seeds) to coincide with</w:t>
      </w:r>
      <w:ins w:id="31" w:author="Jeffrey Taylor Kerby" w:date="2021-07-03T16:23:00Z">
        <w:r w:rsidR="00DD4E6D">
          <w:rPr>
            <w:color w:val="000000" w:themeColor="text1"/>
            <w:lang w:val="en-US"/>
          </w:rPr>
          <w:t xml:space="preserve"> this period of increased</w:t>
        </w:r>
      </w:ins>
      <w:r w:rsidR="006A6063">
        <w:rPr>
          <w:color w:val="000000" w:themeColor="text1"/>
          <w:lang w:val="en-US"/>
        </w:rPr>
        <w:t xml:space="preserve"> water availability</w:t>
      </w:r>
      <w:ins w:id="32" w:author="Jeffrey Taylor Kerby" w:date="2021-07-03T16:23:00Z">
        <w:r w:rsidR="00DD4E6D">
          <w:rPr>
            <w:color w:val="000000" w:themeColor="text1"/>
            <w:lang w:val="en-US"/>
          </w:rPr>
          <w:t xml:space="preserve"> and reduced likelihood of night-time frosts</w:t>
        </w:r>
      </w:ins>
      <w:r w:rsidR="006A6063">
        <w:rPr>
          <w:color w:val="000000" w:themeColor="text1"/>
          <w:lang w:val="en-US"/>
        </w:rPr>
        <w:t xml:space="preserve">. Given that Guassa geladas </w:t>
      </w:r>
      <w:r w:rsidR="00937F9D">
        <w:rPr>
          <w:color w:val="000000" w:themeColor="text1"/>
          <w:lang w:val="en-US"/>
        </w:rPr>
        <w:t>generally forage in the same areas within the</w:t>
      </w:r>
      <w:r w:rsidR="006A6063">
        <w:rPr>
          <w:color w:val="000000" w:themeColor="text1"/>
          <w:lang w:val="en-US"/>
        </w:rPr>
        <w:t xml:space="preserve"> home-range across the year</w:t>
      </w:r>
      <w:r w:rsidR="00761890">
        <w:rPr>
          <w:color w:val="000000" w:themeColor="text1"/>
          <w:lang w:val="en-US"/>
        </w:rPr>
        <w:t xml:space="preserve"> (VV Venkataraman, </w:t>
      </w:r>
      <w:r w:rsidR="00761890">
        <w:rPr>
          <w:i/>
          <w:iCs/>
          <w:color w:val="000000" w:themeColor="text1"/>
          <w:lang w:val="en-US"/>
        </w:rPr>
        <w:t>pers. obs.</w:t>
      </w:r>
      <w:r w:rsidR="00761890">
        <w:rPr>
          <w:color w:val="000000" w:themeColor="text1"/>
          <w:lang w:val="en-US"/>
        </w:rPr>
        <w:t>)</w:t>
      </w:r>
      <w:r w:rsidR="006A6063">
        <w:rPr>
          <w:color w:val="000000" w:themeColor="text1"/>
          <w:lang w:val="en-US"/>
        </w:rPr>
        <w:t>,</w:t>
      </w:r>
      <w:r w:rsidR="00937F9D">
        <w:rPr>
          <w:color w:val="000000" w:themeColor="text1"/>
          <w:lang w:val="en-US"/>
        </w:rPr>
        <w:t xml:space="preserve"> </w:t>
      </w:r>
      <w:r w:rsidR="006A6063">
        <w:rPr>
          <w:color w:val="000000" w:themeColor="text1"/>
          <w:lang w:val="en-US"/>
        </w:rPr>
        <w:t>the prevalence of seeds on gelada fur</w:t>
      </w:r>
      <w:r w:rsidR="00937F9D">
        <w:rPr>
          <w:color w:val="000000" w:themeColor="text1"/>
          <w:lang w:val="en-US"/>
        </w:rPr>
        <w:t xml:space="preserve"> </w:t>
      </w:r>
      <w:r w:rsidR="006A6063">
        <w:rPr>
          <w:color w:val="000000" w:themeColor="text1"/>
          <w:lang w:val="en-US"/>
        </w:rPr>
        <w:t>serve</w:t>
      </w:r>
      <w:r w:rsidR="00960094">
        <w:rPr>
          <w:color w:val="000000" w:themeColor="text1"/>
          <w:lang w:val="en-US"/>
        </w:rPr>
        <w:t>s</w:t>
      </w:r>
      <w:r w:rsidR="006A6063">
        <w:rPr>
          <w:color w:val="000000" w:themeColor="text1"/>
          <w:lang w:val="en-US"/>
        </w:rPr>
        <w:t xml:space="preserve"> as a</w:t>
      </w:r>
      <w:r w:rsidR="00937F9D">
        <w:rPr>
          <w:color w:val="000000" w:themeColor="text1"/>
          <w:lang w:val="en-US"/>
        </w:rPr>
        <w:t xml:space="preserve"> reasonable</w:t>
      </w:r>
      <w:r w:rsidR="006A6063">
        <w:rPr>
          <w:color w:val="000000" w:themeColor="text1"/>
          <w:lang w:val="en-US"/>
        </w:rPr>
        <w:t xml:space="preserve"> proxy for seed availability in the landscape. </w:t>
      </w:r>
    </w:p>
    <w:p w14:paraId="601256EA" w14:textId="54E3418C" w:rsidR="006A6063" w:rsidRDefault="006A6063" w:rsidP="00E5236C">
      <w:pPr>
        <w:spacing w:line="480" w:lineRule="auto"/>
        <w:rPr>
          <w:color w:val="000000" w:themeColor="text1"/>
          <w:lang w:val="en-US"/>
        </w:rPr>
      </w:pPr>
    </w:p>
    <w:p w14:paraId="1B9A8BF3" w14:textId="73884A75" w:rsidR="006A6063" w:rsidRPr="00681C4C"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2C0782">
        <w:rPr>
          <w:color w:val="000000" w:themeColor="text1"/>
          <w:lang w:val="en-US"/>
        </w:rPr>
        <w:t xml:space="preserve">3. Do </w:t>
      </w:r>
      <w:r w:rsidR="00E971AF" w:rsidRPr="00681C4C">
        <w:rPr>
          <w:color w:val="000000" w:themeColor="text1"/>
          <w:lang w:val="en-US"/>
        </w:rPr>
        <w:t xml:space="preserve">larger </w:t>
      </w:r>
      <w:r w:rsidR="002C0782">
        <w:rPr>
          <w:color w:val="000000" w:themeColor="text1"/>
          <w:lang w:val="en-US"/>
        </w:rPr>
        <w:t>geladas</w:t>
      </w:r>
      <w:r w:rsidR="00E971AF" w:rsidRPr="00681C4C">
        <w:rPr>
          <w:color w:val="000000" w:themeColor="text1"/>
          <w:lang w:val="en-US"/>
        </w:rPr>
        <w:t xml:space="preserve">, </w:t>
      </w:r>
      <w:r w:rsidR="00173690" w:rsidRPr="00681C4C">
        <w:rPr>
          <w:color w:val="000000" w:themeColor="text1"/>
          <w:lang w:val="en-US"/>
        </w:rPr>
        <w:t>with</w:t>
      </w:r>
      <w:r w:rsidR="00E971AF" w:rsidRPr="00681C4C">
        <w:rPr>
          <w:color w:val="000000" w:themeColor="text1"/>
          <w:lang w:val="en-US"/>
        </w:rPr>
        <w:t xml:space="preserve"> higher absolute surface area, </w:t>
      </w:r>
      <w:r w:rsidR="00937F9D">
        <w:rPr>
          <w:color w:val="000000" w:themeColor="text1"/>
          <w:lang w:val="en-US"/>
        </w:rPr>
        <w:t>tend to</w:t>
      </w:r>
      <w:r w:rsidR="00937F9D" w:rsidRPr="00681C4C">
        <w:rPr>
          <w:color w:val="000000" w:themeColor="text1"/>
          <w:lang w:val="en-US"/>
        </w:rPr>
        <w:t xml:space="preserve"> </w:t>
      </w:r>
      <w:r w:rsidR="00E971AF" w:rsidRPr="00681C4C">
        <w:rPr>
          <w:color w:val="000000" w:themeColor="text1"/>
          <w:lang w:val="en-US"/>
        </w:rPr>
        <w:t>carry more seeds</w:t>
      </w:r>
      <w:r w:rsidR="00184EF9" w:rsidRPr="00681C4C">
        <w:rPr>
          <w:color w:val="000000" w:themeColor="text1"/>
          <w:lang w:val="en-US"/>
        </w:rPr>
        <w:t xml:space="preserve"> of </w:t>
      </w:r>
      <w:r w:rsidR="00184EF9" w:rsidRPr="00681C4C">
        <w:rPr>
          <w:i/>
          <w:color w:val="000000" w:themeColor="text1"/>
          <w:lang w:val="en-US"/>
        </w:rPr>
        <w:t xml:space="preserve">A. </w:t>
      </w:r>
      <w:proofErr w:type="spellStart"/>
      <w:r w:rsidR="00184EF9" w:rsidRPr="00681C4C">
        <w:rPr>
          <w:i/>
          <w:color w:val="000000" w:themeColor="text1"/>
          <w:lang w:val="en-US"/>
        </w:rPr>
        <w:t>melanantha</w:t>
      </w:r>
      <w:proofErr w:type="spellEnd"/>
      <w:r w:rsidR="002C0782">
        <w:rPr>
          <w:color w:val="000000" w:themeColor="text1"/>
          <w:lang w:val="en-US"/>
        </w:rPr>
        <w:t>?</w:t>
      </w:r>
      <w:r w:rsidR="00002191" w:rsidRPr="00681C4C">
        <w:rPr>
          <w:color w:val="000000" w:themeColor="text1"/>
          <w:lang w:val="en-US"/>
        </w:rPr>
        <w:t xml:space="preserve"> Adult male</w:t>
      </w:r>
      <w:r w:rsidR="00960094">
        <w:rPr>
          <w:color w:val="000000" w:themeColor="text1"/>
          <w:lang w:val="en-US"/>
        </w:rPr>
        <w:t xml:space="preserve"> gelada</w:t>
      </w:r>
      <w:r w:rsidR="00002191" w:rsidRPr="00681C4C">
        <w:rPr>
          <w:color w:val="000000" w:themeColor="text1"/>
          <w:lang w:val="en-US"/>
        </w:rPr>
        <w:t>s are roughly twice the body mass of adult females (</w:t>
      </w:r>
      <w:r w:rsidR="003011FB" w:rsidRPr="00681C4C">
        <w:rPr>
          <w:color w:val="000000" w:themeColor="text1"/>
          <w:lang w:val="en-US"/>
        </w:rPr>
        <w:t xml:space="preserve">M: 19 kg, F: 10 kg; </w:t>
      </w:r>
      <w:r w:rsidR="00002191" w:rsidRPr="00681C4C">
        <w:rPr>
          <w:color w:val="000000" w:themeColor="text1"/>
          <w:lang w:val="en-US"/>
        </w:rPr>
        <w:t>Venkataraman et al., 2014). Juveniles and infants are substantially smaller</w:t>
      </w:r>
      <w:r w:rsidR="00C05897">
        <w:rPr>
          <w:color w:val="000000" w:themeColor="text1"/>
          <w:lang w:val="en-US"/>
        </w:rPr>
        <w:t xml:space="preserve">, </w:t>
      </w:r>
      <w:r w:rsidR="006D62A9">
        <w:rPr>
          <w:color w:val="000000" w:themeColor="text1"/>
          <w:lang w:val="en-US"/>
        </w:rPr>
        <w:t>perhaps less than</w:t>
      </w:r>
      <w:r w:rsidR="00C05897">
        <w:rPr>
          <w:color w:val="000000" w:themeColor="text1"/>
          <w:lang w:val="en-US"/>
        </w:rPr>
        <w:t xml:space="preserve"> half the size of an adult female</w:t>
      </w:r>
      <w:r w:rsidR="00002191" w:rsidRPr="00681C4C">
        <w:rPr>
          <w:color w:val="000000" w:themeColor="text1"/>
          <w:lang w:val="en-US"/>
        </w:rPr>
        <w:t>.</w:t>
      </w:r>
      <w:r w:rsidR="00C817F9">
        <w:rPr>
          <w:color w:val="000000" w:themeColor="text1"/>
          <w:lang w:val="en-US"/>
        </w:rPr>
        <w:t xml:space="preserve"> While a larger surface area should result in the accumulation of more seeds, this may not be the case because juveniles feed on herbaceous vegetation more than adults at </w:t>
      </w:r>
      <w:proofErr w:type="spellStart"/>
      <w:r w:rsidR="00C817F9">
        <w:rPr>
          <w:color w:val="000000" w:themeColor="text1"/>
          <w:lang w:val="en-US"/>
        </w:rPr>
        <w:t>Guassa</w:t>
      </w:r>
      <w:proofErr w:type="spellEnd"/>
      <w:r w:rsidR="00C817F9">
        <w:rPr>
          <w:color w:val="000000" w:themeColor="text1"/>
          <w:lang w:val="en-US"/>
        </w:rPr>
        <w:t xml:space="preserve"> (</w:t>
      </w:r>
      <w:proofErr w:type="spellStart"/>
      <w:r w:rsidR="00C817F9">
        <w:rPr>
          <w:color w:val="000000" w:themeColor="text1"/>
          <w:lang w:val="en-US"/>
        </w:rPr>
        <w:t>Fashing</w:t>
      </w:r>
      <w:proofErr w:type="spellEnd"/>
      <w:r w:rsidR="00C817F9">
        <w:rPr>
          <w:color w:val="000000" w:themeColor="text1"/>
          <w:lang w:val="en-US"/>
        </w:rPr>
        <w:t xml:space="preserve"> et al 2014)</w:t>
      </w:r>
      <w:r w:rsidR="00726215">
        <w:rPr>
          <w:color w:val="000000" w:themeColor="text1"/>
          <w:lang w:val="en-US"/>
        </w:rPr>
        <w:t xml:space="preserve"> and also run, jump, and play more</w:t>
      </w:r>
      <w:r w:rsidR="00C817F9">
        <w:rPr>
          <w:color w:val="000000" w:themeColor="text1"/>
          <w:lang w:val="en-US"/>
        </w:rPr>
        <w:t xml:space="preserve">, </w:t>
      </w:r>
      <w:r w:rsidR="00C74EBE">
        <w:rPr>
          <w:color w:val="000000" w:themeColor="text1"/>
          <w:lang w:val="en-US"/>
        </w:rPr>
        <w:t xml:space="preserve">entailing </w:t>
      </w:r>
      <w:r w:rsidR="00C817F9">
        <w:rPr>
          <w:color w:val="000000" w:themeColor="text1"/>
          <w:lang w:val="en-US"/>
        </w:rPr>
        <w:t xml:space="preserve">more opportunities for adhesion. </w:t>
      </w:r>
    </w:p>
    <w:p w14:paraId="19145B43" w14:textId="77777777" w:rsidR="006A6063" w:rsidRPr="00C539F1" w:rsidRDefault="006A6063" w:rsidP="00681C4C">
      <w:pPr>
        <w:spacing w:line="480" w:lineRule="auto"/>
        <w:rPr>
          <w:color w:val="000000" w:themeColor="text1"/>
          <w:lang w:val="en-US"/>
        </w:rPr>
      </w:pPr>
    </w:p>
    <w:p w14:paraId="3CA2BC07" w14:textId="2F7813CB" w:rsidR="006A6063"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4. </w:t>
      </w:r>
      <w:r w:rsidR="002C0782">
        <w:rPr>
          <w:color w:val="000000" w:themeColor="text1"/>
          <w:lang w:val="en-US"/>
        </w:rPr>
        <w:t>Which</w:t>
      </w:r>
      <w:r w:rsidR="00E971AF" w:rsidRPr="00681C4C">
        <w:rPr>
          <w:color w:val="000000" w:themeColor="text1"/>
          <w:lang w:val="en-US"/>
        </w:rPr>
        <w:t xml:space="preserve"> </w:t>
      </w:r>
      <w:r w:rsidR="00177987">
        <w:rPr>
          <w:color w:val="000000" w:themeColor="text1"/>
          <w:lang w:val="en-US"/>
        </w:rPr>
        <w:t>body region</w:t>
      </w:r>
      <w:r w:rsidR="00E971AF" w:rsidRPr="00681C4C">
        <w:rPr>
          <w:color w:val="000000" w:themeColor="text1"/>
          <w:lang w:val="en-US"/>
        </w:rPr>
        <w:t xml:space="preserve"> locations of geladas </w:t>
      </w:r>
      <w:r w:rsidR="00B82893" w:rsidRPr="00681C4C">
        <w:rPr>
          <w:color w:val="000000" w:themeColor="text1"/>
          <w:lang w:val="en-US"/>
        </w:rPr>
        <w:t>are most</w:t>
      </w:r>
      <w:r w:rsidR="00E971AF" w:rsidRPr="00681C4C">
        <w:rPr>
          <w:color w:val="000000" w:themeColor="text1"/>
          <w:lang w:val="en-US"/>
        </w:rPr>
        <w:t xml:space="preserve"> frequently adorned with seeds</w:t>
      </w:r>
      <w:r w:rsidR="002C0782">
        <w:rPr>
          <w:color w:val="000000" w:themeColor="text1"/>
          <w:lang w:val="en-US"/>
        </w:rPr>
        <w:t>?</w:t>
      </w:r>
      <w:r w:rsidR="008B4E34" w:rsidRPr="00681C4C">
        <w:rPr>
          <w:color w:val="000000" w:themeColor="text1"/>
          <w:lang w:val="en-US"/>
        </w:rPr>
        <w:t xml:space="preserve"> </w:t>
      </w:r>
      <w:bookmarkStart w:id="33" w:name="_Hlk70767193"/>
      <w:r w:rsidR="00680EE8">
        <w:rPr>
          <w:color w:val="000000" w:themeColor="text1"/>
          <w:lang w:val="en-US"/>
        </w:rPr>
        <w:t>We expected that the</w:t>
      </w:r>
      <w:r w:rsidR="00680EE8" w:rsidRPr="00681C4C">
        <w:rPr>
          <w:color w:val="000000" w:themeColor="text1"/>
          <w:lang w:val="en-US"/>
        </w:rPr>
        <w:t xml:space="preserve"> </w:t>
      </w:r>
      <w:r w:rsidR="00177987">
        <w:rPr>
          <w:color w:val="000000" w:themeColor="text1"/>
          <w:lang w:val="en-US"/>
        </w:rPr>
        <w:t>body region</w:t>
      </w:r>
      <w:r w:rsidR="008B4E34" w:rsidRPr="00681C4C">
        <w:rPr>
          <w:color w:val="000000" w:themeColor="text1"/>
          <w:lang w:val="en-US"/>
        </w:rPr>
        <w:t>s that most frequently contact vegetation</w:t>
      </w:r>
      <w:r w:rsidR="00726215">
        <w:rPr>
          <w:color w:val="000000" w:themeColor="text1"/>
          <w:lang w:val="en-US"/>
        </w:rPr>
        <w:t xml:space="preserve"> and those most conducive to adhesion (e.g., areas with layers of long hair)</w:t>
      </w:r>
      <w:r w:rsidR="008B4E34" w:rsidRPr="00681C4C">
        <w:rPr>
          <w:color w:val="000000" w:themeColor="text1"/>
          <w:lang w:val="en-US"/>
        </w:rPr>
        <w:t xml:space="preserve"> </w:t>
      </w:r>
      <w:r w:rsidR="00D83D8B" w:rsidRPr="00681C4C">
        <w:rPr>
          <w:color w:val="000000" w:themeColor="text1"/>
          <w:lang w:val="en-US"/>
        </w:rPr>
        <w:t>should</w:t>
      </w:r>
      <w:r w:rsidR="008B4E34" w:rsidRPr="00681C4C">
        <w:rPr>
          <w:color w:val="000000" w:themeColor="text1"/>
          <w:lang w:val="en-US"/>
        </w:rPr>
        <w:t xml:space="preserve"> bear the highest number of see</w:t>
      </w:r>
      <w:r w:rsidR="00173690" w:rsidRPr="00681C4C">
        <w:rPr>
          <w:color w:val="000000" w:themeColor="text1"/>
          <w:lang w:val="en-US"/>
        </w:rPr>
        <w:t>ds.</w:t>
      </w:r>
      <w:r w:rsidR="00D83D8B" w:rsidRPr="00681C4C">
        <w:rPr>
          <w:color w:val="000000" w:themeColor="text1"/>
          <w:lang w:val="en-US"/>
        </w:rPr>
        <w:t xml:space="preserve"> Geladas </w:t>
      </w:r>
      <w:r w:rsidR="00726215">
        <w:rPr>
          <w:color w:val="000000" w:themeColor="text1"/>
          <w:lang w:val="en-US"/>
        </w:rPr>
        <w:t>engage in</w:t>
      </w:r>
      <w:r w:rsidR="00726215" w:rsidRPr="00681C4C">
        <w:rPr>
          <w:color w:val="000000" w:themeColor="text1"/>
          <w:lang w:val="en-US"/>
        </w:rPr>
        <w:t xml:space="preserve"> </w:t>
      </w:r>
      <w:r w:rsidR="00D83D8B" w:rsidRPr="00681C4C">
        <w:rPr>
          <w:color w:val="000000" w:themeColor="text1"/>
          <w:lang w:val="en-US"/>
        </w:rPr>
        <w:t xml:space="preserve">a stereotypical sitting posture while feeding (Fig. </w:t>
      </w:r>
      <w:r w:rsidR="000D5CCC" w:rsidRPr="00681C4C">
        <w:rPr>
          <w:color w:val="000000" w:themeColor="text1"/>
          <w:lang w:val="en-US"/>
        </w:rPr>
        <w:t>1</w:t>
      </w:r>
      <w:r w:rsidR="00D83D8B" w:rsidRPr="00681C4C">
        <w:rPr>
          <w:color w:val="000000" w:themeColor="text1"/>
          <w:lang w:val="en-US"/>
        </w:rPr>
        <w:t>B</w:t>
      </w:r>
      <w:r w:rsidR="007057AB" w:rsidRPr="00681C4C">
        <w:rPr>
          <w:color w:val="000000" w:themeColor="text1"/>
          <w:lang w:val="en-US"/>
        </w:rPr>
        <w:t>; Wrangham 1980</w:t>
      </w:r>
      <w:r w:rsidR="00D83D8B" w:rsidRPr="00681C4C">
        <w:rPr>
          <w:color w:val="000000" w:themeColor="text1"/>
          <w:lang w:val="en-US"/>
        </w:rPr>
        <w:t xml:space="preserve">), </w:t>
      </w:r>
      <w:r w:rsidR="00FD22EB" w:rsidRPr="00681C4C">
        <w:rPr>
          <w:color w:val="000000" w:themeColor="text1"/>
          <w:lang w:val="en-US"/>
        </w:rPr>
        <w:t>with the</w:t>
      </w:r>
      <w:r w:rsidR="00D83D8B" w:rsidRPr="00681C4C">
        <w:rPr>
          <w:color w:val="000000" w:themeColor="text1"/>
          <w:lang w:val="en-US"/>
        </w:rPr>
        <w:t xml:space="preserve"> caudal part of the body (lower thorax and hindlimbs) regularly </w:t>
      </w:r>
      <w:r w:rsidR="00FD22EB" w:rsidRPr="00681C4C">
        <w:rPr>
          <w:color w:val="000000" w:themeColor="text1"/>
          <w:lang w:val="en-US"/>
        </w:rPr>
        <w:t>contacting</w:t>
      </w:r>
      <w:r w:rsidR="00A87145" w:rsidRPr="00681C4C">
        <w:rPr>
          <w:color w:val="000000" w:themeColor="text1"/>
          <w:lang w:val="en-US"/>
        </w:rPr>
        <w:t xml:space="preserve"> </w:t>
      </w:r>
      <w:r w:rsidR="00D83D8B" w:rsidRPr="00681C4C">
        <w:rPr>
          <w:color w:val="000000" w:themeColor="text1"/>
          <w:lang w:val="en-US"/>
        </w:rPr>
        <w:lastRenderedPageBreak/>
        <w:t xml:space="preserve">vegetation. </w:t>
      </w:r>
      <w:r w:rsidR="00B82893" w:rsidRPr="00681C4C">
        <w:rPr>
          <w:color w:val="000000" w:themeColor="text1"/>
          <w:lang w:val="en-US"/>
        </w:rPr>
        <w:t>We also expect the</w:t>
      </w:r>
      <w:r w:rsidR="003011FB" w:rsidRPr="00681C4C">
        <w:rPr>
          <w:color w:val="000000" w:themeColor="text1"/>
          <w:lang w:val="en-US"/>
        </w:rPr>
        <w:t xml:space="preserve"> long and flowing hair of the</w:t>
      </w:r>
      <w:r w:rsidR="00B82893" w:rsidRPr="00681C4C">
        <w:rPr>
          <w:color w:val="000000" w:themeColor="text1"/>
          <w:lang w:val="en-US"/>
        </w:rPr>
        <w:t xml:space="preserve"> </w:t>
      </w:r>
      <w:r w:rsidR="003011FB" w:rsidRPr="00681C4C">
        <w:rPr>
          <w:color w:val="000000" w:themeColor="text1"/>
          <w:lang w:val="en-US"/>
        </w:rPr>
        <w:t>adult male</w:t>
      </w:r>
      <w:r w:rsidR="00B82893" w:rsidRPr="00681C4C">
        <w:rPr>
          <w:color w:val="000000" w:themeColor="text1"/>
          <w:lang w:val="en-US"/>
        </w:rPr>
        <w:t xml:space="preserve"> ‘cape’, a secondary sexual characteristic </w:t>
      </w:r>
      <w:r w:rsidR="00184EF9" w:rsidRPr="00681C4C">
        <w:rPr>
          <w:color w:val="000000" w:themeColor="text1"/>
          <w:lang w:val="en-US"/>
        </w:rPr>
        <w:t xml:space="preserve">(Fig. </w:t>
      </w:r>
      <w:r w:rsidR="000D5CCC" w:rsidRPr="00681C4C">
        <w:rPr>
          <w:color w:val="000000" w:themeColor="text1"/>
          <w:lang w:val="en-US"/>
        </w:rPr>
        <w:t>1</w:t>
      </w:r>
      <w:r w:rsidR="00184EF9" w:rsidRPr="00681C4C">
        <w:rPr>
          <w:color w:val="000000" w:themeColor="text1"/>
          <w:lang w:val="en-US"/>
        </w:rPr>
        <w:t>E-G)</w:t>
      </w:r>
      <w:r w:rsidR="00B82893" w:rsidRPr="00681C4C">
        <w:rPr>
          <w:color w:val="000000" w:themeColor="text1"/>
          <w:lang w:val="en-US"/>
        </w:rPr>
        <w:t>, to accumulate many seeds</w:t>
      </w:r>
      <w:bookmarkEnd w:id="33"/>
      <w:r w:rsidR="00B82893" w:rsidRPr="00681C4C">
        <w:rPr>
          <w:color w:val="000000" w:themeColor="text1"/>
          <w:lang w:val="en-US"/>
        </w:rPr>
        <w:t>.</w:t>
      </w:r>
    </w:p>
    <w:p w14:paraId="3D6D17FC" w14:textId="77777777" w:rsidR="006A6063" w:rsidRPr="00C539F1" w:rsidRDefault="006A6063" w:rsidP="00681C4C">
      <w:pPr>
        <w:spacing w:line="480" w:lineRule="auto"/>
        <w:rPr>
          <w:color w:val="000000" w:themeColor="text1"/>
          <w:lang w:val="en-US"/>
        </w:rPr>
      </w:pPr>
    </w:p>
    <w:p w14:paraId="469B5FB9" w14:textId="495D1247" w:rsidR="00665708" w:rsidRPr="004B0985" w:rsidRDefault="00653399" w:rsidP="00681C4C">
      <w:pPr>
        <w:spacing w:line="480" w:lineRule="auto"/>
        <w:rPr>
          <w:color w:val="000000" w:themeColor="text1"/>
          <w:lang w:val="en-US"/>
        </w:rPr>
      </w:pPr>
      <w:r>
        <w:rPr>
          <w:rFonts w:ascii="Times" w:hAnsi="Times" w:cs="Arial"/>
          <w:smallCaps/>
          <w:lang w:val="en-US"/>
        </w:rPr>
        <w:t>Question 5.</w:t>
      </w:r>
      <w:r w:rsidR="002C0782">
        <w:rPr>
          <w:color w:val="000000" w:themeColor="text1"/>
          <w:lang w:val="en-US"/>
        </w:rPr>
        <w:t xml:space="preserve"> What are </w:t>
      </w:r>
      <w:r w:rsidR="00680EE8">
        <w:rPr>
          <w:color w:val="000000" w:themeColor="text1"/>
          <w:lang w:val="en-US"/>
        </w:rPr>
        <w:t>the circumstances</w:t>
      </w:r>
      <w:r w:rsidR="00666894">
        <w:rPr>
          <w:color w:val="000000" w:themeColor="text1"/>
          <w:lang w:val="en-US"/>
        </w:rPr>
        <w:t xml:space="preserve"> </w:t>
      </w:r>
      <w:r w:rsidR="002C0782">
        <w:rPr>
          <w:color w:val="000000" w:themeColor="text1"/>
          <w:lang w:val="en-US"/>
        </w:rPr>
        <w:t>under</w:t>
      </w:r>
      <w:r w:rsidR="002C0782" w:rsidRPr="00681C4C">
        <w:rPr>
          <w:color w:val="000000" w:themeColor="text1"/>
          <w:lang w:val="en-US"/>
        </w:rPr>
        <w:t xml:space="preserve"> </w:t>
      </w:r>
      <w:r w:rsidR="006A6063" w:rsidRPr="00681C4C">
        <w:rPr>
          <w:color w:val="000000" w:themeColor="text1"/>
          <w:lang w:val="en-US"/>
        </w:rPr>
        <w:t xml:space="preserve">which </w:t>
      </w:r>
      <w:r w:rsidR="00665708" w:rsidRPr="00681C4C">
        <w:rPr>
          <w:color w:val="000000" w:themeColor="text1"/>
          <w:lang w:val="en-US"/>
        </w:rPr>
        <w:t>seed</w:t>
      </w:r>
      <w:r w:rsidR="006A6063" w:rsidRPr="00C53D82">
        <w:rPr>
          <w:color w:val="000000" w:themeColor="text1"/>
          <w:lang w:val="en-US"/>
        </w:rPr>
        <w:t xml:space="preserve">s </w:t>
      </w:r>
      <w:r w:rsidR="002C0782">
        <w:rPr>
          <w:color w:val="000000" w:themeColor="text1"/>
          <w:lang w:val="en-US"/>
        </w:rPr>
        <w:t>are</w:t>
      </w:r>
      <w:r w:rsidR="002C0782" w:rsidRPr="00C53D82">
        <w:rPr>
          <w:color w:val="000000" w:themeColor="text1"/>
          <w:lang w:val="en-US"/>
        </w:rPr>
        <w:t xml:space="preserve"> </w:t>
      </w:r>
      <w:r w:rsidR="006A6063" w:rsidRPr="00C53D82">
        <w:rPr>
          <w:color w:val="000000" w:themeColor="text1"/>
          <w:lang w:val="en-US"/>
        </w:rPr>
        <w:t xml:space="preserve">acquired </w:t>
      </w:r>
      <w:r w:rsidR="00665708" w:rsidRPr="00681C4C">
        <w:rPr>
          <w:color w:val="000000" w:themeColor="text1"/>
          <w:lang w:val="en-US"/>
        </w:rPr>
        <w:t>and los</w:t>
      </w:r>
      <w:r w:rsidR="002C0782">
        <w:rPr>
          <w:color w:val="000000" w:themeColor="text1"/>
          <w:lang w:val="en-US"/>
        </w:rPr>
        <w:t>t?</w:t>
      </w:r>
      <w:r w:rsidR="00D83D8B" w:rsidRPr="00681C4C">
        <w:rPr>
          <w:color w:val="000000" w:themeColor="text1"/>
          <w:lang w:val="en-US"/>
        </w:rPr>
        <w:t xml:space="preserve"> </w:t>
      </w:r>
      <w:r w:rsidR="003011FB" w:rsidRPr="00681C4C">
        <w:rPr>
          <w:color w:val="000000" w:themeColor="text1"/>
          <w:lang w:val="en-US"/>
        </w:rPr>
        <w:t>G</w:t>
      </w:r>
      <w:r w:rsidR="00D83D8B" w:rsidRPr="00681C4C">
        <w:rPr>
          <w:color w:val="000000" w:themeColor="text1"/>
          <w:lang w:val="en-US"/>
        </w:rPr>
        <w:t>rooming</w:t>
      </w:r>
      <w:r w:rsidR="003F5D28" w:rsidRPr="00681C4C">
        <w:rPr>
          <w:color w:val="000000" w:themeColor="text1"/>
          <w:lang w:val="en-US"/>
        </w:rPr>
        <w:t xml:space="preserve"> </w:t>
      </w:r>
      <w:r w:rsidR="00C232CB" w:rsidRPr="00681C4C">
        <w:rPr>
          <w:color w:val="000000" w:themeColor="text1"/>
          <w:lang w:val="en-US"/>
        </w:rPr>
        <w:t>often result</w:t>
      </w:r>
      <w:r w:rsidR="0040612E" w:rsidRPr="00681C4C">
        <w:rPr>
          <w:color w:val="000000" w:themeColor="text1"/>
          <w:lang w:val="en-US"/>
        </w:rPr>
        <w:t>s</w:t>
      </w:r>
      <w:r w:rsidR="00C232CB" w:rsidRPr="00681C4C">
        <w:rPr>
          <w:color w:val="000000" w:themeColor="text1"/>
          <w:lang w:val="en-US"/>
        </w:rPr>
        <w:t xml:space="preserve"> in</w:t>
      </w:r>
      <w:r w:rsidR="003F5D28" w:rsidRPr="00681C4C">
        <w:rPr>
          <w:color w:val="000000" w:themeColor="text1"/>
          <w:lang w:val="en-US"/>
        </w:rPr>
        <w:t xml:space="preserve"> </w:t>
      </w:r>
      <w:r w:rsidR="00C232CB" w:rsidRPr="00681C4C">
        <w:rPr>
          <w:color w:val="000000" w:themeColor="text1"/>
          <w:lang w:val="en-US"/>
        </w:rPr>
        <w:t xml:space="preserve">barbed </w:t>
      </w:r>
      <w:r w:rsidR="003F5D28" w:rsidRPr="00681C4C">
        <w:rPr>
          <w:color w:val="000000" w:themeColor="text1"/>
          <w:lang w:val="en-US"/>
        </w:rPr>
        <w:t>seed removal</w:t>
      </w:r>
      <w:r w:rsidR="00680EE8">
        <w:rPr>
          <w:color w:val="000000" w:themeColor="text1"/>
          <w:lang w:val="en-US"/>
        </w:rPr>
        <w:t xml:space="preserve"> from fur</w:t>
      </w:r>
      <w:r w:rsidR="003F5D28" w:rsidRPr="00681C4C">
        <w:rPr>
          <w:color w:val="000000" w:themeColor="text1"/>
          <w:lang w:val="en-US"/>
        </w:rPr>
        <w:t xml:space="preserve"> among mammals</w:t>
      </w:r>
      <w:r w:rsidR="003011FB" w:rsidRPr="00681C4C">
        <w:rPr>
          <w:color w:val="000000" w:themeColor="text1"/>
          <w:lang w:val="en-US"/>
        </w:rPr>
        <w:t xml:space="preserve"> (Sorenson 1986</w:t>
      </w:r>
      <w:r w:rsidR="00680EE8">
        <w:rPr>
          <w:color w:val="000000" w:themeColor="text1"/>
          <w:lang w:val="en-US"/>
        </w:rPr>
        <w:t xml:space="preserve">, Albert et al. 2015, </w:t>
      </w:r>
      <w:proofErr w:type="spellStart"/>
      <w:r w:rsidR="00680EE8">
        <w:rPr>
          <w:color w:val="000000" w:themeColor="text1"/>
          <w:lang w:val="en-US"/>
        </w:rPr>
        <w:t>Baltzinger</w:t>
      </w:r>
      <w:proofErr w:type="spellEnd"/>
      <w:r w:rsidR="00680EE8">
        <w:rPr>
          <w:color w:val="000000" w:themeColor="text1"/>
          <w:lang w:val="en-US"/>
        </w:rPr>
        <w:t xml:space="preserve"> et al. 2019</w:t>
      </w:r>
      <w:r w:rsidR="003011FB" w:rsidRPr="00681C4C">
        <w:rPr>
          <w:color w:val="000000" w:themeColor="text1"/>
          <w:lang w:val="en-US"/>
        </w:rPr>
        <w:t>). As prolific groomers</w:t>
      </w:r>
      <w:r w:rsidR="001B30D8" w:rsidRPr="00681C4C">
        <w:rPr>
          <w:color w:val="000000" w:themeColor="text1"/>
          <w:lang w:val="en-US"/>
        </w:rPr>
        <w:t xml:space="preserve"> (</w:t>
      </w:r>
      <w:r w:rsidR="00846ADC" w:rsidRPr="00681C4C">
        <w:rPr>
          <w:color w:val="000000" w:themeColor="text1"/>
          <w:lang w:val="en-US"/>
        </w:rPr>
        <w:t>Iwamoto and Dunbar 1983</w:t>
      </w:r>
      <w:r w:rsidR="001B30D8" w:rsidRPr="00681C4C">
        <w:rPr>
          <w:color w:val="000000" w:themeColor="text1"/>
          <w:lang w:val="en-US"/>
        </w:rPr>
        <w:t>)</w:t>
      </w:r>
      <w:r w:rsidR="003011FB" w:rsidRPr="00681C4C">
        <w:rPr>
          <w:color w:val="000000" w:themeColor="text1"/>
          <w:lang w:val="en-US"/>
        </w:rPr>
        <w:t xml:space="preserve">, geladas are expected to remove seeds during self- and social grooming, in addition to regular habitual movement </w:t>
      </w:r>
      <w:r w:rsidR="00761890">
        <w:rPr>
          <w:color w:val="000000" w:themeColor="text1"/>
          <w:lang w:val="en-US"/>
        </w:rPr>
        <w:t>in their environment</w:t>
      </w:r>
      <w:r w:rsidR="003011FB" w:rsidRPr="00681C4C">
        <w:rPr>
          <w:color w:val="000000" w:themeColor="text1"/>
          <w:lang w:val="en-US"/>
        </w:rPr>
        <w:t>.</w:t>
      </w:r>
      <w:r w:rsidR="00666894">
        <w:rPr>
          <w:color w:val="000000" w:themeColor="text1"/>
          <w:lang w:val="en-US"/>
        </w:rPr>
        <w:t xml:space="preserve"> </w:t>
      </w:r>
      <w:bookmarkStart w:id="34" w:name="_Hlk70767259"/>
      <w:r w:rsidR="00666894">
        <w:rPr>
          <w:color w:val="000000" w:themeColor="text1"/>
          <w:lang w:val="en-US"/>
        </w:rPr>
        <w:t xml:space="preserve">We also estimated the flux of seed acquisition and loss at a </w:t>
      </w:r>
      <w:r w:rsidR="00761890">
        <w:rPr>
          <w:color w:val="000000" w:themeColor="text1"/>
          <w:lang w:val="en-US"/>
        </w:rPr>
        <w:t xml:space="preserve">fine </w:t>
      </w:r>
      <w:r w:rsidR="00666894">
        <w:rPr>
          <w:color w:val="000000" w:themeColor="text1"/>
          <w:lang w:val="en-US"/>
        </w:rPr>
        <w:t>timescale during focal follows</w:t>
      </w:r>
      <w:r w:rsidR="000874D4">
        <w:rPr>
          <w:color w:val="000000" w:themeColor="text1"/>
          <w:lang w:val="en-US"/>
        </w:rPr>
        <w:t xml:space="preserve"> to test the expectation that seeds are acquired in clumps then gradually lost.</w:t>
      </w:r>
      <w:r w:rsidR="00666894">
        <w:rPr>
          <w:color w:val="000000" w:themeColor="text1"/>
          <w:lang w:val="en-US"/>
        </w:rPr>
        <w:t xml:space="preserve"> </w:t>
      </w:r>
      <w:r w:rsidR="000874D4">
        <w:rPr>
          <w:color w:val="000000" w:themeColor="text1"/>
          <w:lang w:val="en-US"/>
        </w:rPr>
        <w:t>With these data we</w:t>
      </w:r>
      <w:r w:rsidR="009278A4">
        <w:rPr>
          <w:color w:val="000000" w:themeColor="text1"/>
          <w:lang w:val="en-US"/>
        </w:rPr>
        <w:t xml:space="preserve"> we</w:t>
      </w:r>
      <w:r w:rsidR="000874D4">
        <w:rPr>
          <w:color w:val="000000" w:themeColor="text1"/>
          <w:lang w:val="en-US"/>
        </w:rPr>
        <w:t>re also able to</w:t>
      </w:r>
      <w:r w:rsidR="00666894">
        <w:rPr>
          <w:color w:val="000000" w:themeColor="text1"/>
          <w:lang w:val="en-US"/>
        </w:rPr>
        <w:t xml:space="preserve"> estimat</w:t>
      </w:r>
      <w:r w:rsidR="000874D4">
        <w:rPr>
          <w:color w:val="000000" w:themeColor="text1"/>
          <w:lang w:val="en-US"/>
        </w:rPr>
        <w:t>e</w:t>
      </w:r>
      <w:r w:rsidR="00666894">
        <w:rPr>
          <w:color w:val="000000" w:themeColor="text1"/>
          <w:lang w:val="en-US"/>
        </w:rPr>
        <w:t xml:space="preserve"> </w:t>
      </w:r>
      <w:r w:rsidR="000874D4">
        <w:rPr>
          <w:color w:val="000000" w:themeColor="text1"/>
          <w:lang w:val="en-US"/>
        </w:rPr>
        <w:t>how far geladas carry seeds</w:t>
      </w:r>
      <w:r w:rsidR="00666894">
        <w:rPr>
          <w:color w:val="000000" w:themeColor="text1"/>
          <w:lang w:val="en-US"/>
        </w:rPr>
        <w:t>.</w:t>
      </w:r>
      <w:bookmarkEnd w:id="34"/>
    </w:p>
    <w:p w14:paraId="50573E11" w14:textId="77777777" w:rsidR="00050B9D" w:rsidRPr="004D79F2" w:rsidRDefault="00050B9D" w:rsidP="00E65B92">
      <w:pPr>
        <w:spacing w:line="480" w:lineRule="auto"/>
        <w:rPr>
          <w:b/>
          <w:color w:val="000000" w:themeColor="text1"/>
          <w:lang w:val="en-US"/>
        </w:rPr>
      </w:pPr>
    </w:p>
    <w:p w14:paraId="3DF4FF59" w14:textId="77777777" w:rsidR="00704386" w:rsidRPr="008050E5" w:rsidRDefault="001A5328" w:rsidP="00E65B92">
      <w:pPr>
        <w:spacing w:line="480" w:lineRule="auto"/>
        <w:rPr>
          <w:b/>
          <w:color w:val="000000" w:themeColor="text1"/>
          <w:lang w:val="en-US"/>
        </w:rPr>
      </w:pPr>
      <w:r w:rsidRPr="008050E5">
        <w:rPr>
          <w:b/>
          <w:color w:val="000000" w:themeColor="text1"/>
          <w:lang w:val="en-US"/>
        </w:rPr>
        <w:t>METHODS</w:t>
      </w:r>
    </w:p>
    <w:p w14:paraId="7AF4C5C1" w14:textId="77777777" w:rsidR="006F13D3" w:rsidRPr="008050E5" w:rsidRDefault="006F13D3" w:rsidP="00E65B92">
      <w:pPr>
        <w:spacing w:line="480" w:lineRule="auto"/>
        <w:rPr>
          <w:rFonts w:eastAsiaTheme="minorHAnsi"/>
          <w:b/>
          <w:i/>
          <w:color w:val="000000" w:themeColor="text1"/>
          <w:lang w:val="en-US"/>
        </w:rPr>
      </w:pPr>
    </w:p>
    <w:p w14:paraId="1B5387CF" w14:textId="4ADD55DF" w:rsidR="00E17C70" w:rsidRPr="004D79F2" w:rsidRDefault="008B4E34" w:rsidP="00E65B92">
      <w:pPr>
        <w:autoSpaceDE w:val="0"/>
        <w:autoSpaceDN w:val="0"/>
        <w:adjustRightInd w:val="0"/>
        <w:spacing w:line="480" w:lineRule="auto"/>
        <w:rPr>
          <w:rFonts w:eastAsiaTheme="minorHAnsi"/>
          <w:color w:val="000000" w:themeColor="text1"/>
          <w:lang w:val="en-US"/>
        </w:rPr>
      </w:pPr>
      <w:r w:rsidRPr="008050E5">
        <w:rPr>
          <w:rFonts w:eastAsiaTheme="minorHAnsi"/>
          <w:color w:val="000000" w:themeColor="text1"/>
          <w:lang w:val="en-US"/>
        </w:rPr>
        <w:t>We conducted our study of geladas on the Guassa Plateau, a large (111 km</w:t>
      </w:r>
      <w:r w:rsidRPr="008050E5">
        <w:rPr>
          <w:rFonts w:eastAsiaTheme="minorHAnsi"/>
          <w:color w:val="000000" w:themeColor="text1"/>
          <w:vertAlign w:val="superscript"/>
          <w:lang w:val="en-US"/>
        </w:rPr>
        <w:t>2</w:t>
      </w:r>
      <w:r w:rsidRPr="008050E5">
        <w:rPr>
          <w:rFonts w:eastAsiaTheme="minorHAnsi"/>
          <w:color w:val="000000" w:themeColor="text1"/>
          <w:lang w:val="en-US"/>
        </w:rPr>
        <w:t>) an</w:t>
      </w:r>
      <w:r w:rsidR="00726215">
        <w:rPr>
          <w:rFonts w:eastAsiaTheme="minorHAnsi"/>
          <w:color w:val="000000" w:themeColor="text1"/>
          <w:lang w:val="en-US"/>
        </w:rPr>
        <w:t xml:space="preserve"> </w:t>
      </w:r>
      <w:r w:rsidRPr="008050E5">
        <w:rPr>
          <w:rFonts w:eastAsiaTheme="minorHAnsi"/>
          <w:color w:val="000000" w:themeColor="text1"/>
          <w:lang w:val="en-US"/>
        </w:rPr>
        <w:t>unusually intact Afroalpine tall</w:t>
      </w:r>
      <w:r w:rsidR="00E46E62" w:rsidRPr="008050E5">
        <w:rPr>
          <w:rFonts w:eastAsiaTheme="minorHAnsi"/>
          <w:color w:val="000000" w:themeColor="text1"/>
          <w:lang w:val="en-US"/>
        </w:rPr>
        <w:t>-</w:t>
      </w:r>
      <w:r w:rsidRPr="008050E5">
        <w:rPr>
          <w:rFonts w:eastAsiaTheme="minorHAnsi"/>
          <w:color w:val="000000" w:themeColor="text1"/>
          <w:lang w:val="en-US"/>
        </w:rPr>
        <w:t>grass ecosystem located along the western edge of the Great Rift Valley (10</w:t>
      </w:r>
      <w:r w:rsidRPr="001E6B66">
        <w:rPr>
          <w:rFonts w:eastAsiaTheme="minorHAnsi"/>
          <w:color w:val="000000" w:themeColor="text1"/>
        </w:rPr>
        <w:sym w:font="Symbol" w:char="F0B0"/>
      </w:r>
      <w:r w:rsidRPr="008050E5">
        <w:rPr>
          <w:rFonts w:eastAsiaTheme="minorHAnsi"/>
          <w:color w:val="000000" w:themeColor="text1"/>
          <w:lang w:val="en-US"/>
        </w:rPr>
        <w:t>15</w:t>
      </w:r>
      <w:r w:rsidR="001E6B66" w:rsidRPr="008050E5">
        <w:rPr>
          <w:rFonts w:eastAsiaTheme="minorHAnsi"/>
          <w:color w:val="000000" w:themeColor="text1"/>
          <w:lang w:val="en-US"/>
        </w:rPr>
        <w:t>’-</w:t>
      </w:r>
      <w:r w:rsidRPr="008050E5">
        <w:rPr>
          <w:rFonts w:eastAsiaTheme="minorHAnsi"/>
          <w:color w:val="000000" w:themeColor="text1"/>
          <w:lang w:val="en-US"/>
        </w:rPr>
        <w:t>10</w:t>
      </w:r>
      <w:r w:rsidR="001E6B66" w:rsidRPr="001E6B66">
        <w:rPr>
          <w:rFonts w:eastAsiaTheme="minorHAnsi"/>
          <w:color w:val="000000" w:themeColor="text1"/>
        </w:rPr>
        <w:sym w:font="Symbol" w:char="F0B0"/>
      </w:r>
      <w:r w:rsidRPr="008050E5">
        <w:rPr>
          <w:rFonts w:eastAsiaTheme="minorHAnsi"/>
          <w:color w:val="000000" w:themeColor="text1"/>
          <w:lang w:val="en-US"/>
        </w:rPr>
        <w:t>27</w:t>
      </w:r>
      <w:r w:rsidR="001E6B66" w:rsidRPr="008050E5">
        <w:rPr>
          <w:rFonts w:eastAsiaTheme="minorHAnsi"/>
          <w:color w:val="000000" w:themeColor="text1"/>
          <w:lang w:val="en-US"/>
        </w:rPr>
        <w:t>’ N</w:t>
      </w:r>
      <w:r w:rsidRPr="008050E5">
        <w:rPr>
          <w:rFonts w:eastAsiaTheme="minorHAnsi"/>
          <w:color w:val="000000" w:themeColor="text1"/>
          <w:lang w:val="en-US"/>
        </w:rPr>
        <w:t>; 39</w:t>
      </w:r>
      <w:r w:rsidR="001E6B66" w:rsidRPr="001E6B66">
        <w:rPr>
          <w:rFonts w:eastAsiaTheme="minorHAnsi"/>
          <w:color w:val="000000" w:themeColor="text1"/>
        </w:rPr>
        <w:sym w:font="Symbol" w:char="F0B0"/>
      </w:r>
      <w:r w:rsidRPr="008050E5">
        <w:rPr>
          <w:rFonts w:eastAsiaTheme="minorHAnsi"/>
          <w:color w:val="000000" w:themeColor="text1"/>
          <w:lang w:val="en-US"/>
        </w:rPr>
        <w:t>45</w:t>
      </w:r>
      <w:r w:rsidR="001E6B66" w:rsidRPr="008050E5">
        <w:rPr>
          <w:rFonts w:eastAsiaTheme="minorHAnsi"/>
          <w:color w:val="000000" w:themeColor="text1"/>
          <w:lang w:val="en-US"/>
        </w:rPr>
        <w:t>’-</w:t>
      </w:r>
      <w:r w:rsidRPr="008050E5">
        <w:rPr>
          <w:rFonts w:eastAsiaTheme="minorHAnsi"/>
          <w:color w:val="000000" w:themeColor="text1"/>
          <w:lang w:val="en-US"/>
        </w:rPr>
        <w:t>39</w:t>
      </w:r>
      <w:r w:rsidR="001E6B66" w:rsidRPr="001E6B66">
        <w:rPr>
          <w:rFonts w:eastAsiaTheme="minorHAnsi"/>
          <w:color w:val="000000" w:themeColor="text1"/>
        </w:rPr>
        <w:sym w:font="Symbol" w:char="F0B0"/>
      </w:r>
      <w:r w:rsidRPr="008050E5">
        <w:rPr>
          <w:rFonts w:eastAsiaTheme="minorHAnsi"/>
          <w:color w:val="000000" w:themeColor="text1"/>
          <w:lang w:val="en-US"/>
        </w:rPr>
        <w:t>49</w:t>
      </w:r>
      <w:r w:rsidR="001E6B66" w:rsidRPr="008050E5">
        <w:rPr>
          <w:rFonts w:eastAsiaTheme="minorHAnsi"/>
          <w:color w:val="000000" w:themeColor="text1"/>
          <w:lang w:val="en-US"/>
        </w:rPr>
        <w:t>’</w:t>
      </w:r>
      <w:r w:rsidRPr="008050E5">
        <w:rPr>
          <w:rFonts w:eastAsiaTheme="minorHAnsi"/>
          <w:color w:val="000000" w:themeColor="text1"/>
          <w:lang w:val="en-US"/>
        </w:rPr>
        <w:t xml:space="preserve">E) at elevations between 3200 and 3600 m </w:t>
      </w:r>
      <w:r w:rsidR="00F16388" w:rsidRPr="008050E5">
        <w:rPr>
          <w:rFonts w:eastAsiaTheme="minorHAnsi"/>
          <w:color w:val="000000" w:themeColor="text1"/>
          <w:lang w:val="en-US"/>
        </w:rPr>
        <w:t>asl</w:t>
      </w:r>
      <w:r w:rsidRPr="008050E5">
        <w:rPr>
          <w:rFonts w:eastAsiaTheme="minorHAnsi"/>
          <w:color w:val="000000" w:themeColor="text1"/>
          <w:lang w:val="en-US"/>
        </w:rPr>
        <w:t xml:space="preserve"> (</w:t>
      </w:r>
      <w:proofErr w:type="spellStart"/>
      <w:r w:rsidR="00002191" w:rsidRPr="008050E5">
        <w:rPr>
          <w:rFonts w:eastAsiaTheme="minorHAnsi"/>
          <w:color w:val="000000" w:themeColor="text1"/>
          <w:lang w:val="en-US"/>
        </w:rPr>
        <w:t>Fashing</w:t>
      </w:r>
      <w:proofErr w:type="spellEnd"/>
      <w:r w:rsidR="00002191" w:rsidRPr="008050E5">
        <w:rPr>
          <w:rFonts w:eastAsiaTheme="minorHAnsi"/>
          <w:color w:val="000000" w:themeColor="text1"/>
          <w:lang w:val="en-US"/>
        </w:rPr>
        <w:t xml:space="preserve"> et al., 2014</w:t>
      </w:r>
      <w:r w:rsidRPr="008050E5">
        <w:rPr>
          <w:rFonts w:eastAsiaTheme="minorHAnsi"/>
          <w:color w:val="000000" w:themeColor="text1"/>
          <w:lang w:val="en-US"/>
        </w:rPr>
        <w:t xml:space="preserve">). </w:t>
      </w:r>
      <w:r w:rsidR="00E17C70" w:rsidRPr="008050E5">
        <w:rPr>
          <w:rFonts w:eastAsiaTheme="minorHAnsi"/>
          <w:color w:val="000000" w:themeColor="text1"/>
          <w:lang w:val="en-US"/>
        </w:rPr>
        <w:t>Guassa consists of rolling hills, flat plateau areas, cliffs along its eastern border (on which the geladas sleep at night), and farms along its other borders</w:t>
      </w:r>
      <w:r w:rsidR="00A10C3B" w:rsidRPr="008050E5">
        <w:rPr>
          <w:rFonts w:eastAsiaTheme="minorHAnsi"/>
          <w:color w:val="000000" w:themeColor="text1"/>
          <w:lang w:val="en-US"/>
        </w:rPr>
        <w:t>, with one road bisecting the area</w:t>
      </w:r>
      <w:r w:rsidR="00E17C70" w:rsidRPr="008050E5">
        <w:rPr>
          <w:rFonts w:eastAsiaTheme="minorHAnsi"/>
          <w:color w:val="000000" w:themeColor="text1"/>
          <w:lang w:val="en-US"/>
        </w:rPr>
        <w:t>.</w:t>
      </w:r>
      <w:r w:rsidR="009C4444" w:rsidRPr="008050E5">
        <w:rPr>
          <w:rFonts w:eastAsiaTheme="minorHAnsi"/>
          <w:color w:val="000000" w:themeColor="text1"/>
          <w:lang w:val="en-US"/>
        </w:rPr>
        <w:t xml:space="preserve"> </w:t>
      </w:r>
      <w:r w:rsidR="004D79F2" w:rsidRPr="004D79F2">
        <w:rPr>
          <w:rFonts w:eastAsiaTheme="minorHAnsi"/>
          <w:color w:val="000000" w:themeColor="text1"/>
          <w:lang w:val="en-US"/>
        </w:rPr>
        <w:t xml:space="preserve">The </w:t>
      </w:r>
      <w:r w:rsidR="004D79F2">
        <w:rPr>
          <w:rFonts w:eastAsiaTheme="minorHAnsi"/>
          <w:color w:val="000000" w:themeColor="text1"/>
          <w:lang w:val="en-US"/>
        </w:rPr>
        <w:t>large-mammal</w:t>
      </w:r>
      <w:r w:rsidR="004D79F2" w:rsidRPr="004D79F2">
        <w:rPr>
          <w:rFonts w:eastAsiaTheme="minorHAnsi"/>
          <w:color w:val="000000" w:themeColor="text1"/>
          <w:lang w:val="en-US"/>
        </w:rPr>
        <w:t xml:space="preserve"> community at Guassa is </w:t>
      </w:r>
      <w:r w:rsidR="009374C5">
        <w:rPr>
          <w:rFonts w:eastAsiaTheme="minorHAnsi"/>
          <w:color w:val="000000" w:themeColor="text1"/>
          <w:lang w:val="en-US"/>
        </w:rPr>
        <w:t>intact and includes</w:t>
      </w:r>
      <w:r w:rsidR="004D79F2">
        <w:rPr>
          <w:rFonts w:eastAsiaTheme="minorHAnsi"/>
          <w:color w:val="000000" w:themeColor="text1"/>
          <w:lang w:val="en-US"/>
        </w:rPr>
        <w:t xml:space="preserve"> klipspringers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Pr>
          <w:rFonts w:eastAsiaTheme="minorHAnsi"/>
          <w:color w:val="000000" w:themeColor="text1"/>
          <w:lang w:val="en-US"/>
        </w:rPr>
        <w:t>)</w:t>
      </w:r>
      <w:r w:rsidR="004D79F2">
        <w:rPr>
          <w:rFonts w:eastAsiaTheme="minorHAnsi"/>
          <w:color w:val="000000" w:themeColor="text1"/>
          <w:lang w:val="en-US"/>
        </w:rPr>
        <w:t xml:space="preserve">, </w:t>
      </w:r>
      <w:r w:rsidR="009374C5">
        <w:rPr>
          <w:rFonts w:eastAsiaTheme="minorHAnsi"/>
          <w:color w:val="000000" w:themeColor="text1"/>
          <w:lang w:val="en-US"/>
        </w:rPr>
        <w:t xml:space="preserve">grey </w:t>
      </w:r>
      <w:r w:rsidR="004D79F2">
        <w:rPr>
          <w:rFonts w:eastAsiaTheme="minorHAnsi"/>
          <w:color w:val="000000" w:themeColor="text1"/>
          <w:lang w:val="en-US"/>
        </w:rPr>
        <w:t>duikers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Sylvicapra</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grimmia</w:t>
      </w:r>
      <w:proofErr w:type="spellEnd"/>
      <w:r w:rsidR="009374C5">
        <w:rPr>
          <w:rFonts w:eastAsiaTheme="minorHAnsi"/>
          <w:color w:val="000000" w:themeColor="text1"/>
          <w:lang w:val="en-US"/>
        </w:rPr>
        <w:t>)</w:t>
      </w:r>
      <w:r w:rsidR="004D79F2">
        <w:rPr>
          <w:rFonts w:eastAsiaTheme="minorHAnsi"/>
          <w:color w:val="000000" w:themeColor="text1"/>
          <w:lang w:val="en-US"/>
        </w:rPr>
        <w:t>, Ethiopian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w:t>
      </w:r>
      <w:proofErr w:type="spellStart"/>
      <w:r w:rsidR="009374C5" w:rsidRPr="008050E5">
        <w:rPr>
          <w:rFonts w:eastAsiaTheme="minorHAnsi"/>
          <w:i/>
          <w:color w:val="000000" w:themeColor="text1"/>
          <w:lang w:val="en-US"/>
        </w:rPr>
        <w:t>simensis</w:t>
      </w:r>
      <w:proofErr w:type="spellEnd"/>
      <w:r w:rsidR="009374C5">
        <w:rPr>
          <w:rFonts w:eastAsiaTheme="minorHAnsi"/>
          <w:color w:val="000000" w:themeColor="text1"/>
          <w:lang w:val="en-US"/>
        </w:rPr>
        <w:t>)</w:t>
      </w:r>
      <w:r w:rsidR="004D79F2">
        <w:rPr>
          <w:rFonts w:eastAsiaTheme="minorHAnsi"/>
          <w:color w:val="000000" w:themeColor="text1"/>
          <w:lang w:val="en-US"/>
        </w:rPr>
        <w:t>, African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aureus </w:t>
      </w:r>
      <w:proofErr w:type="spellStart"/>
      <w:r w:rsidR="009374C5" w:rsidRPr="008050E5">
        <w:rPr>
          <w:rFonts w:eastAsiaTheme="minorHAnsi"/>
          <w:i/>
          <w:color w:val="000000" w:themeColor="text1"/>
          <w:lang w:val="en-US"/>
        </w:rPr>
        <w:t>lupaster</w:t>
      </w:r>
      <w:proofErr w:type="spellEnd"/>
      <w:r w:rsidR="009374C5">
        <w:rPr>
          <w:rFonts w:eastAsiaTheme="minorHAnsi"/>
          <w:color w:val="000000" w:themeColor="text1"/>
          <w:lang w:val="en-US"/>
        </w:rPr>
        <w:t>)</w:t>
      </w:r>
      <w:r w:rsidR="004D79F2">
        <w:rPr>
          <w:rFonts w:eastAsiaTheme="minorHAnsi"/>
          <w:color w:val="000000" w:themeColor="text1"/>
          <w:lang w:val="en-US"/>
        </w:rPr>
        <w:t>, spotted hyenas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Crocuta </w:t>
      </w:r>
      <w:proofErr w:type="spellStart"/>
      <w:r w:rsidR="009374C5" w:rsidRPr="008050E5">
        <w:rPr>
          <w:rFonts w:eastAsiaTheme="minorHAnsi"/>
          <w:i/>
          <w:color w:val="000000" w:themeColor="text1"/>
          <w:lang w:val="en-US"/>
        </w:rPr>
        <w:t>crocuta</w:t>
      </w:r>
      <w:proofErr w:type="spellEnd"/>
      <w:r w:rsidR="009374C5">
        <w:rPr>
          <w:rFonts w:eastAsiaTheme="minorHAnsi"/>
          <w:color w:val="000000" w:themeColor="text1"/>
          <w:lang w:val="en-US"/>
        </w:rPr>
        <w:t>), servals (</w:t>
      </w:r>
      <w:proofErr w:type="spellStart"/>
      <w:r w:rsidR="009374C5" w:rsidRPr="008050E5">
        <w:rPr>
          <w:rFonts w:eastAsiaTheme="minorHAnsi"/>
          <w:i/>
          <w:color w:val="000000" w:themeColor="text1"/>
          <w:lang w:val="en-US"/>
        </w:rPr>
        <w:t>Leptailurus</w:t>
      </w:r>
      <w:proofErr w:type="spellEnd"/>
      <w:r w:rsidR="009374C5" w:rsidRPr="008050E5">
        <w:rPr>
          <w:rFonts w:eastAsiaTheme="minorHAnsi"/>
          <w:i/>
          <w:color w:val="000000" w:themeColor="text1"/>
          <w:lang w:val="en-US"/>
        </w:rPr>
        <w:t xml:space="preserve"> serval</w:t>
      </w:r>
      <w:r w:rsidR="009374C5">
        <w:rPr>
          <w:rFonts w:eastAsiaTheme="minorHAnsi"/>
          <w:color w:val="000000" w:themeColor="text1"/>
          <w:lang w:val="en-US"/>
        </w:rPr>
        <w:t>), and leopards (</w:t>
      </w:r>
      <w:r w:rsidR="009374C5" w:rsidRPr="008050E5">
        <w:rPr>
          <w:rFonts w:eastAsiaTheme="minorHAnsi"/>
          <w:i/>
          <w:color w:val="000000" w:themeColor="text1"/>
          <w:lang w:val="en-US"/>
        </w:rPr>
        <w:t>Panthera pardus</w:t>
      </w:r>
      <w:r w:rsidR="009374C5">
        <w:rPr>
          <w:rFonts w:eastAsiaTheme="minorHAnsi"/>
          <w:color w:val="000000" w:themeColor="text1"/>
          <w:lang w:val="en-US"/>
        </w:rPr>
        <w:t>)</w:t>
      </w:r>
      <w:r w:rsidR="00761890">
        <w:rPr>
          <w:rFonts w:eastAsiaTheme="minorHAnsi"/>
          <w:color w:val="000000" w:themeColor="text1"/>
          <w:lang w:val="en-US"/>
        </w:rPr>
        <w:t xml:space="preserve"> (Lin et al. 20</w:t>
      </w:r>
      <w:r w:rsidR="00BA6469">
        <w:rPr>
          <w:rFonts w:eastAsiaTheme="minorHAnsi"/>
          <w:color w:val="000000" w:themeColor="text1"/>
          <w:lang w:val="en-US"/>
        </w:rPr>
        <w:t>20</w:t>
      </w:r>
      <w:r w:rsidR="00761890">
        <w:rPr>
          <w:rFonts w:eastAsiaTheme="minorHAnsi"/>
          <w:color w:val="000000" w:themeColor="text1"/>
          <w:lang w:val="en-US"/>
        </w:rPr>
        <w:t>)</w:t>
      </w:r>
      <w:r w:rsidR="004D79F2">
        <w:rPr>
          <w:rFonts w:eastAsiaTheme="minorHAnsi"/>
          <w:color w:val="000000" w:themeColor="text1"/>
          <w:lang w:val="en-US"/>
        </w:rPr>
        <w:t>.</w:t>
      </w:r>
    </w:p>
    <w:p w14:paraId="6E8DCC10" w14:textId="77777777" w:rsidR="00E17C70" w:rsidRPr="004D79F2" w:rsidRDefault="00E17C70" w:rsidP="00E65B92">
      <w:pPr>
        <w:autoSpaceDE w:val="0"/>
        <w:autoSpaceDN w:val="0"/>
        <w:adjustRightInd w:val="0"/>
        <w:spacing w:line="480" w:lineRule="auto"/>
        <w:rPr>
          <w:rFonts w:eastAsiaTheme="minorHAnsi"/>
          <w:color w:val="000000" w:themeColor="text1"/>
          <w:lang w:val="en-US"/>
        </w:rPr>
      </w:pPr>
    </w:p>
    <w:p w14:paraId="50DA8709" w14:textId="0B431364" w:rsidR="008B4E34" w:rsidRPr="008050E5" w:rsidRDefault="00E17C70" w:rsidP="00434380">
      <w:pPr>
        <w:autoSpaceDE w:val="0"/>
        <w:autoSpaceDN w:val="0"/>
        <w:adjustRightInd w:val="0"/>
        <w:spacing w:line="480" w:lineRule="auto"/>
        <w:rPr>
          <w:rFonts w:eastAsiaTheme="minorHAnsi"/>
          <w:color w:val="000000" w:themeColor="text1"/>
          <w:lang w:val="en-US"/>
        </w:rPr>
      </w:pPr>
      <w:r w:rsidRPr="004D79F2">
        <w:rPr>
          <w:rFonts w:eastAsiaTheme="minorHAnsi"/>
          <w:color w:val="000000" w:themeColor="text1"/>
          <w:lang w:val="en-US"/>
        </w:rPr>
        <w:lastRenderedPageBreak/>
        <w:t>Over a recent 5-year period</w:t>
      </w:r>
      <w:r w:rsidR="009C4444">
        <w:rPr>
          <w:rFonts w:eastAsiaTheme="minorHAnsi"/>
          <w:color w:val="000000" w:themeColor="text1"/>
          <w:lang w:val="en-US"/>
        </w:rPr>
        <w:t xml:space="preserve"> (2008-2013)</w:t>
      </w:r>
      <w:r w:rsidR="008B4E34" w:rsidRPr="004D79F2">
        <w:rPr>
          <w:rFonts w:eastAsiaTheme="minorHAnsi"/>
          <w:color w:val="000000" w:themeColor="text1"/>
          <w:lang w:val="en-US"/>
        </w:rPr>
        <w:t xml:space="preserve">, the </w:t>
      </w:r>
      <w:r w:rsidR="009555A8">
        <w:rPr>
          <w:rFonts w:eastAsiaTheme="minorHAnsi"/>
          <w:color w:val="000000" w:themeColor="text1"/>
          <w:lang w:val="en-US"/>
        </w:rPr>
        <w:t>mean</w:t>
      </w:r>
      <w:r w:rsidR="009555A8" w:rsidRPr="004D79F2">
        <w:rPr>
          <w:rFonts w:eastAsiaTheme="minorHAnsi"/>
          <w:color w:val="000000" w:themeColor="text1"/>
          <w:lang w:val="en-US"/>
        </w:rPr>
        <w:t xml:space="preserve"> </w:t>
      </w:r>
      <w:r w:rsidR="008B4E34" w:rsidRPr="004D79F2">
        <w:rPr>
          <w:rFonts w:eastAsiaTheme="minorHAnsi"/>
          <w:color w:val="000000" w:themeColor="text1"/>
          <w:lang w:val="en-US"/>
        </w:rPr>
        <w:t>monthly temperature at Guassa was 11.0</w:t>
      </w:r>
      <w:r w:rsidR="001E6B66" w:rsidRPr="004D79F2">
        <w:rPr>
          <w:rFonts w:eastAsiaTheme="minorHAnsi"/>
          <w:color w:val="000000" w:themeColor="text1"/>
          <w:lang w:val="en-US"/>
        </w:rPr>
        <w:t xml:space="preserve"> </w:t>
      </w:r>
      <w:r w:rsidR="001E6B66">
        <w:rPr>
          <w:rFonts w:eastAsiaTheme="minorHAnsi"/>
          <w:color w:val="000000" w:themeColor="text1"/>
        </w:rPr>
        <w:sym w:font="Symbol" w:char="F0B1"/>
      </w:r>
      <w:r w:rsidR="001E6B66" w:rsidRPr="004D79F2">
        <w:rPr>
          <w:rFonts w:eastAsiaTheme="minorHAnsi"/>
          <w:color w:val="000000" w:themeColor="text1"/>
          <w:lang w:val="en-US"/>
        </w:rPr>
        <w:t xml:space="preserve"> </w:t>
      </w:r>
      <w:r w:rsidR="008B4E34" w:rsidRPr="004D79F2">
        <w:rPr>
          <w:rFonts w:eastAsiaTheme="minorHAnsi"/>
          <w:color w:val="000000" w:themeColor="text1"/>
          <w:lang w:val="en-US"/>
        </w:rPr>
        <w:t>1.2 (SD)</w:t>
      </w:r>
      <w:r w:rsidR="001E6B66" w:rsidRPr="004D79F2">
        <w:rPr>
          <w:rFonts w:eastAsiaTheme="minorHAnsi"/>
          <w:color w:val="000000" w:themeColor="text1"/>
          <w:lang w:val="en-US"/>
        </w:rPr>
        <w:t xml:space="preserve"> </w:t>
      </w:r>
      <w:r w:rsidR="001E6B66" w:rsidRPr="001E6B66">
        <w:rPr>
          <w:rFonts w:eastAsiaTheme="minorHAnsi"/>
          <w:color w:val="000000" w:themeColor="text1"/>
        </w:rPr>
        <w:sym w:font="Symbol" w:char="F0B0"/>
      </w:r>
      <w:r w:rsidR="001E6B66" w:rsidRPr="004D79F2">
        <w:rPr>
          <w:rFonts w:eastAsiaTheme="minorHAnsi"/>
          <w:color w:val="000000" w:themeColor="text1"/>
          <w:lang w:val="en-US"/>
        </w:rPr>
        <w:t>C</w:t>
      </w:r>
      <w:r w:rsidR="008B4E34" w:rsidRPr="004D79F2">
        <w:rPr>
          <w:rFonts w:eastAsiaTheme="minorHAnsi"/>
          <w:color w:val="000000" w:themeColor="text1"/>
          <w:lang w:val="en-US"/>
        </w:rPr>
        <w:t xml:space="preserve"> (</w:t>
      </w:r>
      <w:proofErr w:type="spellStart"/>
      <w:r w:rsidR="008B4E34" w:rsidRPr="004D79F2">
        <w:rPr>
          <w:rFonts w:eastAsiaTheme="minorHAnsi"/>
          <w:color w:val="000000" w:themeColor="text1"/>
          <w:lang w:val="en-US"/>
        </w:rPr>
        <w:t>Fashing</w:t>
      </w:r>
      <w:proofErr w:type="spellEnd"/>
      <w:r w:rsidR="008B4E34" w:rsidRPr="004D79F2">
        <w:rPr>
          <w:rFonts w:eastAsiaTheme="minorHAnsi"/>
          <w:color w:val="000000" w:themeColor="text1"/>
          <w:lang w:val="en-US"/>
        </w:rPr>
        <w:t xml:space="preserve"> et al., </w:t>
      </w:r>
      <w:r w:rsidR="001E6B66" w:rsidRPr="004D79F2">
        <w:rPr>
          <w:rFonts w:eastAsiaTheme="minorHAnsi"/>
          <w:color w:val="000000" w:themeColor="text1"/>
          <w:lang w:val="en-US"/>
        </w:rPr>
        <w:t>2014</w:t>
      </w:r>
      <w:r w:rsidR="008B4E34" w:rsidRPr="004D79F2">
        <w:rPr>
          <w:rFonts w:eastAsiaTheme="minorHAnsi"/>
          <w:color w:val="000000" w:themeColor="text1"/>
          <w:lang w:val="en-US"/>
        </w:rPr>
        <w:t xml:space="preserve">). </w:t>
      </w:r>
      <w:r w:rsidR="008B4E34" w:rsidRPr="008050E5">
        <w:rPr>
          <w:rFonts w:eastAsiaTheme="minorHAnsi"/>
          <w:color w:val="000000" w:themeColor="text1"/>
          <w:lang w:val="en-US"/>
        </w:rPr>
        <w:t>Mean monthly low and high temperatures were 4.3</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0.5 (SE) and 17.8</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0.3 (SE)</w:t>
      </w:r>
      <w:r w:rsidR="003434BF">
        <w:rPr>
          <w:rFonts w:eastAsiaTheme="minorHAnsi"/>
          <w:color w:val="000000" w:themeColor="text1"/>
          <w:lang w:val="en-US"/>
        </w:rPr>
        <w:t xml:space="preserve"> </w:t>
      </w:r>
      <w:r w:rsidR="001E6B66" w:rsidRPr="001E6B66">
        <w:rPr>
          <w:rFonts w:eastAsiaTheme="minorHAnsi"/>
          <w:color w:val="000000" w:themeColor="text1"/>
        </w:rPr>
        <w:sym w:font="Symbol" w:char="F0B0"/>
      </w:r>
      <w:r w:rsidR="008B4E34" w:rsidRPr="008050E5">
        <w:rPr>
          <w:rFonts w:eastAsiaTheme="minorHAnsi"/>
          <w:color w:val="000000" w:themeColor="text1"/>
          <w:lang w:val="en-US"/>
        </w:rPr>
        <w:t xml:space="preserve">C, respectively. </w:t>
      </w:r>
      <w:r w:rsidR="00C73512">
        <w:rPr>
          <w:rFonts w:eastAsiaTheme="minorHAnsi"/>
          <w:color w:val="000000" w:themeColor="text1"/>
          <w:lang w:val="en-US"/>
        </w:rPr>
        <w:t>Annual mean rainfall was</w:t>
      </w:r>
      <w:r w:rsidR="00C73512" w:rsidRPr="008050E5">
        <w:rPr>
          <w:rFonts w:eastAsiaTheme="minorHAnsi"/>
          <w:color w:val="000000" w:themeColor="text1"/>
          <w:lang w:val="en-US"/>
        </w:rPr>
        <w:t xml:space="preserve"> </w:t>
      </w:r>
      <w:r w:rsidR="008B4E34" w:rsidRPr="008050E5">
        <w:rPr>
          <w:rFonts w:eastAsiaTheme="minorHAnsi"/>
          <w:color w:val="000000" w:themeColor="text1"/>
          <w:lang w:val="en-US"/>
        </w:rPr>
        <w:t>1650</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243 (SD) mm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al., </w:t>
      </w:r>
      <w:r w:rsidR="001E6B66" w:rsidRPr="008050E5">
        <w:rPr>
          <w:rFonts w:eastAsiaTheme="minorHAnsi"/>
          <w:color w:val="000000" w:themeColor="text1"/>
          <w:lang w:val="en-US"/>
        </w:rPr>
        <w:t>2014</w:t>
      </w:r>
      <w:r w:rsidR="008B4E34" w:rsidRPr="008050E5">
        <w:rPr>
          <w:rFonts w:eastAsiaTheme="minorHAnsi"/>
          <w:color w:val="000000" w:themeColor="text1"/>
          <w:lang w:val="en-US"/>
        </w:rPr>
        <w:t>).</w:t>
      </w:r>
      <w:r w:rsidR="001E6B66" w:rsidRPr="008050E5">
        <w:rPr>
          <w:rFonts w:eastAsiaTheme="minorHAnsi"/>
          <w:color w:val="000000" w:themeColor="text1"/>
          <w:lang w:val="en-US"/>
        </w:rPr>
        <w:t xml:space="preserve"> </w:t>
      </w:r>
      <w:commentRangeStart w:id="35"/>
      <w:r w:rsidR="008B4E34" w:rsidRPr="008050E5">
        <w:rPr>
          <w:rFonts w:eastAsiaTheme="minorHAnsi"/>
          <w:color w:val="000000" w:themeColor="text1"/>
          <w:lang w:val="en-US"/>
        </w:rPr>
        <w:t xml:space="preserve">Rainfall </w:t>
      </w:r>
      <w:r w:rsidR="001E6B66" w:rsidRPr="008050E5">
        <w:rPr>
          <w:rFonts w:eastAsiaTheme="minorHAnsi"/>
          <w:color w:val="000000" w:themeColor="text1"/>
          <w:lang w:val="en-US"/>
        </w:rPr>
        <w:t>is</w:t>
      </w:r>
      <w:r w:rsidR="008B4E34" w:rsidRPr="008050E5">
        <w:rPr>
          <w:rFonts w:eastAsiaTheme="minorHAnsi"/>
          <w:color w:val="000000" w:themeColor="text1"/>
          <w:lang w:val="en-US"/>
        </w:rPr>
        <w:t xml:space="preserve"> strongly seasonal</w:t>
      </w:r>
      <w:r w:rsidR="001E6B66" w:rsidRPr="008050E5">
        <w:rPr>
          <w:rFonts w:eastAsiaTheme="minorHAnsi"/>
          <w:color w:val="000000" w:themeColor="text1"/>
          <w:lang w:val="en-US"/>
        </w:rPr>
        <w:t xml:space="preserve"> at </w:t>
      </w:r>
      <w:proofErr w:type="spellStart"/>
      <w:r w:rsidR="001E6B66" w:rsidRPr="008050E5">
        <w:rPr>
          <w:rFonts w:eastAsiaTheme="minorHAnsi"/>
          <w:color w:val="000000" w:themeColor="text1"/>
          <w:lang w:val="en-US"/>
        </w:rPr>
        <w:t>Guassa</w:t>
      </w:r>
      <w:proofErr w:type="spellEnd"/>
      <w:r w:rsidR="008B4E34" w:rsidRPr="008050E5">
        <w:rPr>
          <w:rFonts w:eastAsiaTheme="minorHAnsi"/>
          <w:color w:val="000000" w:themeColor="text1"/>
          <w:lang w:val="en-US"/>
        </w:rPr>
        <w:t xml:space="preserve">, </w:t>
      </w:r>
      <w:ins w:id="36" w:author="Jeffrey Taylor Kerby" w:date="2021-07-03T16:25:00Z">
        <w:r w:rsidR="00DD4E6D">
          <w:rPr>
            <w:rFonts w:eastAsiaTheme="minorHAnsi"/>
            <w:color w:val="000000" w:themeColor="text1"/>
            <w:lang w:val="en-US"/>
          </w:rPr>
          <w:t xml:space="preserve">typically </w:t>
        </w:r>
      </w:ins>
      <w:r w:rsidR="008B4E34" w:rsidRPr="008050E5">
        <w:rPr>
          <w:rFonts w:eastAsiaTheme="minorHAnsi"/>
          <w:color w:val="000000" w:themeColor="text1"/>
          <w:lang w:val="en-US"/>
        </w:rPr>
        <w:t>exhibiting a unimodal peak during July and August when more than two</w:t>
      </w:r>
      <w:r w:rsidR="001E6B66" w:rsidRPr="008050E5">
        <w:rPr>
          <w:rFonts w:eastAsiaTheme="minorHAnsi"/>
          <w:color w:val="000000" w:themeColor="text1"/>
          <w:lang w:val="en-US"/>
        </w:rPr>
        <w:t>-</w:t>
      </w:r>
      <w:r w:rsidR="008B4E34" w:rsidRPr="008050E5">
        <w:rPr>
          <w:rFonts w:eastAsiaTheme="minorHAnsi"/>
          <w:color w:val="000000" w:themeColor="text1"/>
          <w:lang w:val="en-US"/>
        </w:rPr>
        <w:t>thirds</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of the annual rainfall occur</w:t>
      </w:r>
      <w:r w:rsidR="00E46E62" w:rsidRPr="008050E5">
        <w:rPr>
          <w:rFonts w:eastAsiaTheme="minorHAnsi"/>
          <w:color w:val="000000" w:themeColor="text1"/>
          <w:lang w:val="en-US"/>
        </w:rPr>
        <w:t>s</w:t>
      </w:r>
      <w:r w:rsidR="008B4E34" w:rsidRPr="008050E5">
        <w:rPr>
          <w:rFonts w:eastAsiaTheme="minorHAnsi"/>
          <w:color w:val="000000" w:themeColor="text1"/>
          <w:lang w:val="en-US"/>
        </w:rPr>
        <w:t xml:space="preserve">. </w:t>
      </w:r>
      <w:commentRangeEnd w:id="35"/>
      <w:r w:rsidR="00DD4E6D">
        <w:rPr>
          <w:rStyle w:val="CommentReference"/>
          <w:lang w:val="en-US"/>
        </w:rPr>
        <w:commentReference w:id="35"/>
      </w:r>
      <w:r w:rsidR="008B4E34" w:rsidRPr="008050E5">
        <w:rPr>
          <w:rFonts w:eastAsiaTheme="minorHAnsi"/>
          <w:color w:val="000000" w:themeColor="text1"/>
          <w:lang w:val="en-US"/>
        </w:rPr>
        <w:t xml:space="preserve">Rainfall drives the temporal variation in graminoid availability at </w:t>
      </w:r>
      <w:proofErr w:type="spellStart"/>
      <w:r w:rsidR="008B4E34" w:rsidRPr="008050E5">
        <w:rPr>
          <w:rFonts w:eastAsiaTheme="minorHAnsi"/>
          <w:color w:val="000000" w:themeColor="text1"/>
          <w:lang w:val="en-US"/>
        </w:rPr>
        <w:t>Guassa</w:t>
      </w:r>
      <w:proofErr w:type="spellEnd"/>
      <w:r w:rsidR="008B4E34" w:rsidRPr="008050E5">
        <w:rPr>
          <w:rFonts w:eastAsiaTheme="minorHAnsi"/>
          <w:color w:val="000000" w:themeColor="text1"/>
          <w:lang w:val="en-US"/>
        </w:rPr>
        <w:t xml:space="preserve">, and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al. (</w:t>
      </w:r>
      <w:r w:rsidR="001E6B66" w:rsidRPr="008050E5">
        <w:rPr>
          <w:rFonts w:eastAsiaTheme="minorHAnsi"/>
          <w:color w:val="000000" w:themeColor="text1"/>
          <w:lang w:val="en-US"/>
        </w:rPr>
        <w:t>2014</w:t>
      </w:r>
      <w:r w:rsidR="008B4E34" w:rsidRPr="008050E5">
        <w:rPr>
          <w:rFonts w:eastAsiaTheme="minorHAnsi"/>
          <w:color w:val="000000" w:themeColor="text1"/>
          <w:lang w:val="en-US"/>
        </w:rPr>
        <w:t>) found cumulative rainfall three months prior to the end of each study month to be the best indicator of monthly food availability.</w:t>
      </w:r>
      <w:r w:rsidR="004B0985">
        <w:rPr>
          <w:rFonts w:eastAsiaTheme="minorHAnsi"/>
          <w:color w:val="000000" w:themeColor="text1"/>
          <w:lang w:val="en-US"/>
        </w:rPr>
        <w:t xml:space="preserve"> </w:t>
      </w:r>
      <w:ins w:id="37" w:author="Jeffrey Taylor Kerby" w:date="2021-07-03T16:30:00Z">
        <w:r w:rsidR="00004B54">
          <w:rPr>
            <w:rFonts w:eastAsiaTheme="minorHAnsi"/>
            <w:color w:val="000000" w:themeColor="text1"/>
            <w:lang w:val="en-US"/>
          </w:rPr>
          <w:t xml:space="preserve">We quantified the </w:t>
        </w:r>
      </w:ins>
      <w:ins w:id="38" w:author="Jeffrey Taylor Kerby" w:date="2021-07-03T16:31:00Z">
        <w:r w:rsidR="00004B54">
          <w:rPr>
            <w:rFonts w:eastAsiaTheme="minorHAnsi"/>
            <w:color w:val="000000" w:themeColor="text1"/>
            <w:lang w:val="en-US"/>
          </w:rPr>
          <w:t xml:space="preserve">long-term </w:t>
        </w:r>
      </w:ins>
      <w:ins w:id="39" w:author="Jeffrey Taylor Kerby" w:date="2021-07-03T16:32:00Z">
        <w:r w:rsidR="00004B54">
          <w:rPr>
            <w:rFonts w:eastAsiaTheme="minorHAnsi"/>
            <w:color w:val="000000" w:themeColor="text1"/>
            <w:lang w:val="en-US"/>
          </w:rPr>
          <w:t xml:space="preserve">annual </w:t>
        </w:r>
      </w:ins>
      <w:ins w:id="40" w:author="Jeffrey Taylor Kerby" w:date="2021-07-03T16:46:00Z">
        <w:r w:rsidR="002C74AE">
          <w:rPr>
            <w:rFonts w:eastAsiaTheme="minorHAnsi"/>
            <w:color w:val="000000" w:themeColor="text1"/>
            <w:lang w:val="en-US"/>
          </w:rPr>
          <w:t>phenology</w:t>
        </w:r>
      </w:ins>
      <w:ins w:id="41" w:author="Jeffrey Taylor Kerby" w:date="2021-07-03T16:32:00Z">
        <w:r w:rsidR="00004B54">
          <w:rPr>
            <w:rFonts w:eastAsiaTheme="minorHAnsi"/>
            <w:color w:val="000000" w:themeColor="text1"/>
            <w:lang w:val="en-US"/>
          </w:rPr>
          <w:t xml:space="preserve"> of</w:t>
        </w:r>
      </w:ins>
      <w:ins w:id="42" w:author="Jeffrey Taylor Kerby" w:date="2021-07-03T16:28:00Z">
        <w:r w:rsidR="00004B54">
          <w:rPr>
            <w:rFonts w:eastAsiaTheme="minorHAnsi"/>
            <w:color w:val="000000" w:themeColor="text1"/>
            <w:lang w:val="en-US"/>
          </w:rPr>
          <w:t xml:space="preserve"> landscape greenness</w:t>
        </w:r>
      </w:ins>
      <w:ins w:id="43" w:author="Jeffrey Taylor Kerby" w:date="2021-07-03T16:46:00Z">
        <w:r w:rsidR="002C74AE">
          <w:rPr>
            <w:rFonts w:eastAsiaTheme="minorHAnsi"/>
            <w:color w:val="000000" w:themeColor="text1"/>
            <w:lang w:val="en-US"/>
          </w:rPr>
          <w:t xml:space="preserve"> </w:t>
        </w:r>
      </w:ins>
      <w:ins w:id="44" w:author="Jeffrey Taylor Kerby" w:date="2021-07-03T16:31:00Z">
        <w:r w:rsidR="00004B54">
          <w:rPr>
            <w:rFonts w:eastAsiaTheme="minorHAnsi"/>
            <w:color w:val="000000" w:themeColor="text1"/>
            <w:lang w:val="en-US"/>
          </w:rPr>
          <w:t>using</w:t>
        </w:r>
      </w:ins>
      <w:ins w:id="45" w:author="Jeffrey Taylor Kerby" w:date="2021-07-03T16:33:00Z">
        <w:r w:rsidR="00004B54">
          <w:rPr>
            <w:rFonts w:eastAsiaTheme="minorHAnsi"/>
            <w:color w:val="000000" w:themeColor="text1"/>
            <w:lang w:val="en-US"/>
          </w:rPr>
          <w:t xml:space="preserve"> </w:t>
        </w:r>
      </w:ins>
      <w:ins w:id="46" w:author="Jeffrey Taylor Kerby" w:date="2021-07-03T16:49:00Z">
        <w:r w:rsidR="005A25B8">
          <w:rPr>
            <w:rFonts w:eastAsiaTheme="minorHAnsi"/>
            <w:color w:val="000000" w:themeColor="text1"/>
            <w:lang w:val="en-US"/>
          </w:rPr>
          <w:t xml:space="preserve">a </w:t>
        </w:r>
      </w:ins>
      <w:ins w:id="47" w:author="Jeffrey Taylor Kerby" w:date="2021-07-03T16:34:00Z">
        <w:r w:rsidR="00004B54">
          <w:t>LOESS c</w:t>
        </w:r>
        <w:proofErr w:type="spellStart"/>
        <w:r w:rsidR="00004B54">
          <w:t>urve</w:t>
        </w:r>
        <w:proofErr w:type="spellEnd"/>
        <w:r w:rsidR="00004B54">
          <w:t xml:space="preserve"> </w:t>
        </w:r>
        <w:r w:rsidR="00004B54">
          <w:t xml:space="preserve">fit </w:t>
        </w:r>
        <w:r w:rsidR="00004B54">
          <w:t>to bi-</w:t>
        </w:r>
        <w:proofErr w:type="spellStart"/>
        <w:r w:rsidR="00004B54">
          <w:t>weekly</w:t>
        </w:r>
        <w:proofErr w:type="spellEnd"/>
        <w:r w:rsidR="00004B54">
          <w:t xml:space="preserve"> </w:t>
        </w:r>
        <w:proofErr w:type="spellStart"/>
        <w:r w:rsidR="00004B54">
          <w:t>measures</w:t>
        </w:r>
        <w:proofErr w:type="spellEnd"/>
        <w:r w:rsidR="00004B54">
          <w:t xml:space="preserve"> of the </w:t>
        </w:r>
        <w:proofErr w:type="spellStart"/>
        <w:r w:rsidR="00004B54">
          <w:t>Normalized</w:t>
        </w:r>
        <w:proofErr w:type="spellEnd"/>
        <w:r w:rsidR="00004B54">
          <w:t xml:space="preserve"> </w:t>
        </w:r>
        <w:proofErr w:type="spellStart"/>
        <w:r w:rsidR="00004B54">
          <w:t>Difference</w:t>
        </w:r>
        <w:proofErr w:type="spellEnd"/>
        <w:r w:rsidR="00004B54">
          <w:t xml:space="preserve"> </w:t>
        </w:r>
        <w:proofErr w:type="spellStart"/>
        <w:r w:rsidR="00004B54">
          <w:t>Vegetation</w:t>
        </w:r>
        <w:proofErr w:type="spellEnd"/>
        <w:r w:rsidR="00004B54">
          <w:t xml:space="preserve"> Index (NDVI)</w:t>
        </w:r>
      </w:ins>
      <w:ins w:id="48" w:author="Jeffrey Taylor Kerby" w:date="2021-07-03T16:41:00Z">
        <w:r w:rsidR="002C74AE">
          <w:t xml:space="preserve"> </w:t>
        </w:r>
      </w:ins>
      <w:ins w:id="49" w:author="Jeffrey Taylor Kerby" w:date="2021-07-03T16:34:00Z">
        <w:r w:rsidR="00004B54">
          <w:t xml:space="preserve">(Tucker 1979) – a proxy for </w:t>
        </w:r>
        <w:proofErr w:type="spellStart"/>
        <w:r w:rsidR="00004B54">
          <w:t>vegetation</w:t>
        </w:r>
        <w:proofErr w:type="spellEnd"/>
        <w:r w:rsidR="00004B54">
          <w:t xml:space="preserve"> </w:t>
        </w:r>
        <w:proofErr w:type="spellStart"/>
        <w:r w:rsidR="00004B54">
          <w:t>greenness</w:t>
        </w:r>
        <w:proofErr w:type="spellEnd"/>
        <w:r w:rsidR="00004B54">
          <w:t xml:space="preserve"> </w:t>
        </w:r>
      </w:ins>
      <w:proofErr w:type="spellStart"/>
      <w:ins w:id="50" w:author="Jeffrey Taylor Kerby" w:date="2021-07-03T16:49:00Z">
        <w:r w:rsidR="005A25B8">
          <w:t>that</w:t>
        </w:r>
        <w:proofErr w:type="spellEnd"/>
        <w:r w:rsidR="005A25B8">
          <w:t xml:space="preserve"> </w:t>
        </w:r>
        <w:proofErr w:type="spellStart"/>
        <w:r w:rsidR="005A25B8">
          <w:t>correlates</w:t>
        </w:r>
      </w:ins>
      <w:proofErr w:type="spellEnd"/>
      <w:ins w:id="51" w:author="Jeffrey Taylor Kerby" w:date="2021-07-03T16:34:00Z">
        <w:r w:rsidR="00004B54">
          <w:t xml:space="preserve"> </w:t>
        </w:r>
        <w:proofErr w:type="spellStart"/>
        <w:r w:rsidR="00004B54">
          <w:t>with</w:t>
        </w:r>
        <w:proofErr w:type="spellEnd"/>
        <w:r w:rsidR="00004B54">
          <w:t xml:space="preserve"> </w:t>
        </w:r>
      </w:ins>
      <w:proofErr w:type="spellStart"/>
      <w:ins w:id="52" w:author="Jeffrey Taylor Kerby" w:date="2021-07-03T16:49:00Z">
        <w:r w:rsidR="005A25B8">
          <w:t>above-ground</w:t>
        </w:r>
        <w:proofErr w:type="spellEnd"/>
        <w:r w:rsidR="005A25B8">
          <w:t xml:space="preserve"> </w:t>
        </w:r>
        <w:proofErr w:type="spellStart"/>
        <w:r w:rsidR="005A25B8">
          <w:t>productivity</w:t>
        </w:r>
        <w:proofErr w:type="spellEnd"/>
        <w:r w:rsidR="005A25B8">
          <w:t xml:space="preserve"> in </w:t>
        </w:r>
        <w:proofErr w:type="spellStart"/>
        <w:r w:rsidR="005A25B8">
          <w:t>low</w:t>
        </w:r>
        <w:proofErr w:type="spellEnd"/>
        <w:r w:rsidR="005A25B8">
          <w:t xml:space="preserve"> </w:t>
        </w:r>
        <w:proofErr w:type="spellStart"/>
        <w:r w:rsidR="005A25B8">
          <w:t>canopy</w:t>
        </w:r>
        <w:proofErr w:type="spellEnd"/>
        <w:r w:rsidR="005A25B8">
          <w:t xml:space="preserve"> </w:t>
        </w:r>
        <w:proofErr w:type="spellStart"/>
        <w:r w:rsidR="005A25B8">
          <w:t>environments</w:t>
        </w:r>
      </w:ins>
      <w:proofErr w:type="spellEnd"/>
      <w:ins w:id="53" w:author="Jeffrey Taylor Kerby" w:date="2021-07-03T16:34:00Z">
        <w:r w:rsidR="00004B54">
          <w:t xml:space="preserve"> (</w:t>
        </w:r>
        <w:proofErr w:type="spellStart"/>
        <w:r w:rsidR="00004B54">
          <w:t>Pettorelli</w:t>
        </w:r>
        <w:proofErr w:type="spellEnd"/>
        <w:r w:rsidR="00004B54">
          <w:t xml:space="preserve"> et al 2005, </w:t>
        </w:r>
        <w:proofErr w:type="spellStart"/>
        <w:r w:rsidR="00004B54">
          <w:t>Pettorelli</w:t>
        </w:r>
        <w:proofErr w:type="spellEnd"/>
        <w:r w:rsidR="00004B54">
          <w:t xml:space="preserve"> et al 2011).  </w:t>
        </w:r>
        <w:proofErr w:type="spellStart"/>
        <w:r w:rsidR="00004B54">
          <w:t>Using</w:t>
        </w:r>
        <w:proofErr w:type="spellEnd"/>
        <w:r w:rsidR="00004B54">
          <w:t xml:space="preserve"> Google </w:t>
        </w:r>
        <w:proofErr w:type="spellStart"/>
        <w:r w:rsidR="00004B54">
          <w:t>Earth</w:t>
        </w:r>
        <w:proofErr w:type="spellEnd"/>
        <w:r w:rsidR="00004B54">
          <w:t xml:space="preserve"> Engine (</w:t>
        </w:r>
        <w:proofErr w:type="spellStart"/>
        <w:r w:rsidR="00004B54">
          <w:t>Gorelick</w:t>
        </w:r>
        <w:proofErr w:type="spellEnd"/>
        <w:r w:rsidR="00004B54">
          <w:t xml:space="preserve"> et al. 2017), </w:t>
        </w:r>
        <w:proofErr w:type="spellStart"/>
        <w:r w:rsidR="00004B54">
          <w:t>we</w:t>
        </w:r>
        <w:proofErr w:type="spellEnd"/>
        <w:r w:rsidR="00004B54">
          <w:t xml:space="preserve"> </w:t>
        </w:r>
      </w:ins>
      <w:proofErr w:type="spellStart"/>
      <w:ins w:id="54" w:author="Jeffrey Taylor Kerby" w:date="2021-07-03T16:46:00Z">
        <w:r w:rsidR="002C74AE">
          <w:t>extracted</w:t>
        </w:r>
        <w:proofErr w:type="spellEnd"/>
        <w:r w:rsidR="002C74AE">
          <w:t xml:space="preserve"> </w:t>
        </w:r>
      </w:ins>
      <w:ins w:id="55" w:author="Jeffrey Taylor Kerby" w:date="2021-07-03T16:36:00Z">
        <w:r w:rsidR="00004B54">
          <w:t xml:space="preserve">the </w:t>
        </w:r>
        <w:proofErr w:type="spellStart"/>
        <w:r w:rsidR="00004B54">
          <w:t>mean</w:t>
        </w:r>
      </w:ins>
      <w:proofErr w:type="spellEnd"/>
      <w:ins w:id="56" w:author="Jeffrey Taylor Kerby" w:date="2021-07-03T16:34:00Z">
        <w:r w:rsidR="00004B54">
          <w:t xml:space="preserve"> MOD13A1 v6 NDVI </w:t>
        </w:r>
        <w:proofErr w:type="spellStart"/>
        <w:r w:rsidR="00004B54">
          <w:t>product</w:t>
        </w:r>
        <w:proofErr w:type="spellEnd"/>
        <w:r w:rsidR="00004B54">
          <w:t xml:space="preserve"> (</w:t>
        </w:r>
        <w:proofErr w:type="spellStart"/>
        <w:r w:rsidR="00004B54">
          <w:t>Didan</w:t>
        </w:r>
        <w:proofErr w:type="spellEnd"/>
        <w:r w:rsidR="00004B54">
          <w:t xml:space="preserve"> 2015) </w:t>
        </w:r>
      </w:ins>
      <w:proofErr w:type="spellStart"/>
      <w:ins w:id="57" w:author="Jeffrey Taylor Kerby" w:date="2021-07-03T16:42:00Z">
        <w:r w:rsidR="002C74AE">
          <w:t>from</w:t>
        </w:r>
        <w:proofErr w:type="spellEnd"/>
        <w:r w:rsidR="002C74AE">
          <w:t xml:space="preserve"> 2000-2021 </w:t>
        </w:r>
      </w:ins>
      <w:proofErr w:type="spellStart"/>
      <w:ins w:id="58" w:author="Jeffrey Taylor Kerby" w:date="2021-07-03T16:34:00Z">
        <w:r w:rsidR="00004B54">
          <w:t>across</w:t>
        </w:r>
        <w:proofErr w:type="spellEnd"/>
        <w:r w:rsidR="00004B54">
          <w:t xml:space="preserve"> </w:t>
        </w:r>
      </w:ins>
      <w:ins w:id="59" w:author="Jeffrey Taylor Kerby" w:date="2021-07-03T16:36:00Z">
        <w:r w:rsidR="00004B54">
          <w:t>a</w:t>
        </w:r>
      </w:ins>
      <w:ins w:id="60" w:author="Jeffrey Taylor Kerby" w:date="2021-07-03T16:34:00Z">
        <w:r w:rsidR="00004B54">
          <w:t xml:space="preserve"> </w:t>
        </w:r>
        <w:proofErr w:type="spellStart"/>
        <w:r w:rsidR="00004B54">
          <w:t>core</w:t>
        </w:r>
        <w:proofErr w:type="spellEnd"/>
        <w:r w:rsidR="00004B54">
          <w:t xml:space="preserve"> </w:t>
        </w:r>
      </w:ins>
      <w:proofErr w:type="spellStart"/>
      <w:ins w:id="61" w:author="Jeffrey Taylor Kerby" w:date="2021-07-03T16:36:00Z">
        <w:r w:rsidR="00004B54">
          <w:t>region</w:t>
        </w:r>
        <w:proofErr w:type="spellEnd"/>
        <w:r w:rsidR="00004B54">
          <w:t xml:space="preserve"> of </w:t>
        </w:r>
        <w:r w:rsidR="002C74AE">
          <w:t xml:space="preserve">the focal </w:t>
        </w:r>
        <w:proofErr w:type="spellStart"/>
        <w:r w:rsidR="002C74AE">
          <w:t>herd’s</w:t>
        </w:r>
        <w:proofErr w:type="spellEnd"/>
        <w:r w:rsidR="002C74AE">
          <w:t xml:space="preserve"> </w:t>
        </w:r>
      </w:ins>
      <w:ins w:id="62" w:author="Jeffrey Taylor Kerby" w:date="2021-07-03T16:34:00Z">
        <w:r w:rsidR="00004B54">
          <w:t>range</w:t>
        </w:r>
      </w:ins>
      <w:ins w:id="63" w:author="Jeffrey Taylor Kerby" w:date="2021-07-03T16:35:00Z">
        <w:r w:rsidR="00004B54">
          <w:t xml:space="preserve">, </w:t>
        </w:r>
      </w:ins>
      <w:ins w:id="64" w:author="Jeffrey Taylor Kerby" w:date="2021-07-03T16:34:00Z">
        <w:r w:rsidR="00004B54">
          <w:t xml:space="preserve">and </w:t>
        </w:r>
        <w:proofErr w:type="spellStart"/>
        <w:r w:rsidR="00004B54">
          <w:t>filtered</w:t>
        </w:r>
        <w:proofErr w:type="spellEnd"/>
        <w:r w:rsidR="00004B54">
          <w:t xml:space="preserve"> the data to </w:t>
        </w:r>
      </w:ins>
      <w:proofErr w:type="spellStart"/>
      <w:ins w:id="65" w:author="Jeffrey Taylor Kerby" w:date="2021-07-03T16:37:00Z">
        <w:r w:rsidR="002C74AE">
          <w:t>onl</w:t>
        </w:r>
      </w:ins>
      <w:ins w:id="66" w:author="Jeffrey Taylor Kerby" w:date="2021-07-03T16:38:00Z">
        <w:r w:rsidR="002C74AE">
          <w:t>y</w:t>
        </w:r>
        <w:proofErr w:type="spellEnd"/>
        <w:r w:rsidR="002C74AE">
          <w:t xml:space="preserve"> </w:t>
        </w:r>
      </w:ins>
      <w:proofErr w:type="spellStart"/>
      <w:ins w:id="67" w:author="Jeffrey Taylor Kerby" w:date="2021-07-03T16:34:00Z">
        <w:r w:rsidR="00004B54">
          <w:t>include</w:t>
        </w:r>
        <w:proofErr w:type="spellEnd"/>
        <w:r w:rsidR="00004B54">
          <w:t xml:space="preserve"> </w:t>
        </w:r>
      </w:ins>
      <w:ins w:id="68" w:author="Jeffrey Taylor Kerby" w:date="2021-07-03T16:38:00Z">
        <w:r w:rsidR="002C74AE">
          <w:t>observations</w:t>
        </w:r>
      </w:ins>
      <w:ins w:id="69" w:author="Jeffrey Taylor Kerby" w:date="2021-07-03T16:34:00Z">
        <w:r w:rsidR="00004B54">
          <w:t xml:space="preserve"> </w:t>
        </w:r>
        <w:proofErr w:type="spellStart"/>
        <w:r w:rsidR="00004B54">
          <w:t>with</w:t>
        </w:r>
        <w:proofErr w:type="spellEnd"/>
        <w:r w:rsidR="00004B54">
          <w:t xml:space="preserve"> </w:t>
        </w:r>
      </w:ins>
      <w:ins w:id="70" w:author="Jeffrey Taylor Kerby" w:date="2021-07-03T16:35:00Z">
        <w:r w:rsidR="00004B54">
          <w:t xml:space="preserve">the </w:t>
        </w:r>
        <w:proofErr w:type="spellStart"/>
        <w:r w:rsidR="00004B54">
          <w:t>highest</w:t>
        </w:r>
        <w:proofErr w:type="spellEnd"/>
        <w:r w:rsidR="00004B54">
          <w:t xml:space="preserve"> </w:t>
        </w:r>
        <w:proofErr w:type="spellStart"/>
        <w:r w:rsidR="00004B54">
          <w:t>quality</w:t>
        </w:r>
      </w:ins>
      <w:proofErr w:type="spellEnd"/>
      <w:ins w:id="71" w:author="Jeffrey Taylor Kerby" w:date="2021-07-03T16:34:00Z">
        <w:r w:rsidR="00004B54">
          <w:t xml:space="preserve"> </w:t>
        </w:r>
        <w:proofErr w:type="spellStart"/>
        <w:r w:rsidR="00004B54">
          <w:t>atmospheric</w:t>
        </w:r>
        <w:proofErr w:type="spellEnd"/>
        <w:r w:rsidR="00004B54">
          <w:t xml:space="preserve"> conditions (i.e.</w:t>
        </w:r>
      </w:ins>
      <w:ins w:id="72" w:author="Jeffrey Taylor Kerby" w:date="2021-07-03T16:38:00Z">
        <w:r w:rsidR="002C74AE">
          <w:t xml:space="preserve"> </w:t>
        </w:r>
      </w:ins>
      <w:ins w:id="73" w:author="Jeffrey Taylor Kerby" w:date="2021-07-03T16:35:00Z">
        <w:r w:rsidR="00004B54">
          <w:t xml:space="preserve">QA score of 0, </w:t>
        </w:r>
        <w:proofErr w:type="spellStart"/>
        <w:r w:rsidR="00004B54">
          <w:t>indicating</w:t>
        </w:r>
      </w:ins>
      <w:proofErr w:type="spellEnd"/>
      <w:ins w:id="74" w:author="Jeffrey Taylor Kerby" w:date="2021-07-03T16:34:00Z">
        <w:r w:rsidR="00004B54">
          <w:t xml:space="preserve"> no </w:t>
        </w:r>
        <w:proofErr w:type="spellStart"/>
        <w:r w:rsidR="00004B54">
          <w:t>clouds</w:t>
        </w:r>
        <w:proofErr w:type="spellEnd"/>
        <w:r w:rsidR="00004B54">
          <w:t xml:space="preserve">, </w:t>
        </w:r>
        <w:proofErr w:type="spellStart"/>
        <w:r w:rsidR="00004B54">
          <w:t>limited</w:t>
        </w:r>
        <w:proofErr w:type="spellEnd"/>
        <w:r w:rsidR="00004B54">
          <w:t xml:space="preserve"> </w:t>
        </w:r>
        <w:proofErr w:type="spellStart"/>
        <w:r w:rsidR="00004B54">
          <w:t>aerosols</w:t>
        </w:r>
        <w:proofErr w:type="spellEnd"/>
        <w:r w:rsidR="00004B54">
          <w:t xml:space="preserve">, </w:t>
        </w:r>
        <w:proofErr w:type="spellStart"/>
        <w:r w:rsidR="00004B54">
          <w:t>etc</w:t>
        </w:r>
        <w:proofErr w:type="spellEnd"/>
        <w:r w:rsidR="00004B54">
          <w:t>).</w:t>
        </w:r>
      </w:ins>
      <w:ins w:id="75" w:author="Jeffrey Taylor Kerby" w:date="2021-07-03T16:42:00Z">
        <w:r w:rsidR="002C74AE">
          <w:t xml:space="preserve"> </w:t>
        </w:r>
      </w:ins>
      <w:ins w:id="76" w:author="Jeffrey Taylor Kerby" w:date="2021-07-03T16:47:00Z">
        <w:r w:rsidR="005A25B8">
          <w:t xml:space="preserve">By </w:t>
        </w:r>
        <w:proofErr w:type="spellStart"/>
        <w:r w:rsidR="005A25B8">
          <w:t>including</w:t>
        </w:r>
        <w:proofErr w:type="spellEnd"/>
        <w:r w:rsidR="005A25B8">
          <w:t xml:space="preserve"> data </w:t>
        </w:r>
        <w:proofErr w:type="spellStart"/>
        <w:r w:rsidR="005A25B8">
          <w:t>from</w:t>
        </w:r>
        <w:proofErr w:type="spellEnd"/>
        <w:r w:rsidR="005A25B8">
          <w:t xml:space="preserve"> </w:t>
        </w:r>
      </w:ins>
      <w:ins w:id="77" w:author="Jeffrey Taylor Kerby" w:date="2021-07-03T16:43:00Z">
        <w:r w:rsidR="002C74AE">
          <w:t xml:space="preserve">multiple </w:t>
        </w:r>
      </w:ins>
      <w:proofErr w:type="spellStart"/>
      <w:ins w:id="78" w:author="Jeffrey Taylor Kerby" w:date="2021-07-03T16:47:00Z">
        <w:r w:rsidR="005A25B8">
          <w:t>decades</w:t>
        </w:r>
        <w:proofErr w:type="spellEnd"/>
        <w:r w:rsidR="005A25B8">
          <w:t xml:space="preserve"> </w:t>
        </w:r>
        <w:proofErr w:type="spellStart"/>
        <w:r w:rsidR="005A25B8">
          <w:t>we</w:t>
        </w:r>
      </w:ins>
      <w:proofErr w:type="spellEnd"/>
      <w:ins w:id="79" w:author="Jeffrey Taylor Kerby" w:date="2021-07-03T16:43:00Z">
        <w:r w:rsidR="002C74AE">
          <w:t xml:space="preserve"> </w:t>
        </w:r>
        <w:proofErr w:type="spellStart"/>
        <w:r w:rsidR="002C74AE">
          <w:t>highlight</w:t>
        </w:r>
        <w:proofErr w:type="spellEnd"/>
        <w:r w:rsidR="002C74AE">
          <w:t xml:space="preserve"> the long-</w:t>
        </w:r>
        <w:proofErr w:type="spellStart"/>
        <w:r w:rsidR="002C74AE">
          <w:t>term</w:t>
        </w:r>
      </w:ins>
      <w:proofErr w:type="spellEnd"/>
      <w:ins w:id="80" w:author="Jeffrey Taylor Kerby" w:date="2021-07-03T16:44:00Z">
        <w:r w:rsidR="002C74AE">
          <w:t xml:space="preserve"> </w:t>
        </w:r>
      </w:ins>
      <w:ins w:id="81" w:author="Jeffrey Taylor Kerby" w:date="2021-07-03T16:47:00Z">
        <w:r w:rsidR="005A25B8">
          <w:t xml:space="preserve">nature of </w:t>
        </w:r>
        <w:proofErr w:type="spellStart"/>
        <w:r w:rsidR="005A25B8">
          <w:t>this</w:t>
        </w:r>
        <w:proofErr w:type="spellEnd"/>
        <w:r w:rsidR="005A25B8">
          <w:t xml:space="preserve"> </w:t>
        </w:r>
      </w:ins>
      <w:proofErr w:type="spellStart"/>
      <w:ins w:id="82" w:author="Jeffrey Taylor Kerby" w:date="2021-07-03T16:44:00Z">
        <w:r w:rsidR="002C74AE">
          <w:t>seasonal</w:t>
        </w:r>
        <w:proofErr w:type="spellEnd"/>
        <w:r w:rsidR="002C74AE">
          <w:t xml:space="preserve"> green-up</w:t>
        </w:r>
      </w:ins>
      <w:ins w:id="83" w:author="Jeffrey Taylor Kerby" w:date="2021-07-03T16:43:00Z">
        <w:r w:rsidR="002C74AE">
          <w:t xml:space="preserve"> pattern</w:t>
        </w:r>
      </w:ins>
      <w:ins w:id="84" w:author="Jeffrey Taylor Kerby" w:date="2021-07-03T16:47:00Z">
        <w:r w:rsidR="005A25B8">
          <w:t>,</w:t>
        </w:r>
      </w:ins>
      <w:ins w:id="85" w:author="Jeffrey Taylor Kerby" w:date="2021-07-03T16:43:00Z">
        <w:r w:rsidR="002C74AE">
          <w:t xml:space="preserve"> </w:t>
        </w:r>
        <w:proofErr w:type="spellStart"/>
        <w:r w:rsidR="002C74AE">
          <w:t>while</w:t>
        </w:r>
        <w:proofErr w:type="spellEnd"/>
        <w:r w:rsidR="002C74AE">
          <w:t xml:space="preserve"> </w:t>
        </w:r>
        <w:proofErr w:type="spellStart"/>
        <w:r w:rsidR="002C74AE">
          <w:t>also</w:t>
        </w:r>
        <w:proofErr w:type="spellEnd"/>
        <w:r w:rsidR="002C74AE">
          <w:t xml:space="preserve"> </w:t>
        </w:r>
        <w:proofErr w:type="spellStart"/>
        <w:r w:rsidR="002C74AE">
          <w:t>reducing</w:t>
        </w:r>
        <w:proofErr w:type="spellEnd"/>
        <w:r w:rsidR="002C74AE">
          <w:t xml:space="preserve"> the </w:t>
        </w:r>
        <w:proofErr w:type="spellStart"/>
        <w:r w:rsidR="002C74AE">
          <w:t>substantial</w:t>
        </w:r>
        <w:proofErr w:type="spellEnd"/>
        <w:r w:rsidR="002C74AE">
          <w:t xml:space="preserve"> impact of cloud ar</w:t>
        </w:r>
      </w:ins>
      <w:ins w:id="86" w:author="Jeffrey Taylor Kerby" w:date="2021-07-03T16:44:00Z">
        <w:r w:rsidR="002C74AE">
          <w:t xml:space="preserve">tefacts </w:t>
        </w:r>
      </w:ins>
      <w:ins w:id="87" w:author="Jeffrey Taylor Kerby" w:date="2021-07-03T16:47:00Z">
        <w:r w:rsidR="005A25B8">
          <w:t xml:space="preserve">on the satellite data </w:t>
        </w:r>
      </w:ins>
      <w:ins w:id="88" w:author="Jeffrey Taylor Kerby" w:date="2021-07-03T16:44:00Z">
        <w:r w:rsidR="002C74AE">
          <w:t xml:space="preserve">at </w:t>
        </w:r>
        <w:proofErr w:type="spellStart"/>
        <w:r w:rsidR="002C74AE">
          <w:t>this</w:t>
        </w:r>
        <w:proofErr w:type="spellEnd"/>
        <w:r w:rsidR="002C74AE">
          <w:t xml:space="preserve"> site </w:t>
        </w:r>
      </w:ins>
      <w:ins w:id="89" w:author="Jeffrey Taylor Kerby" w:date="2021-07-03T16:48:00Z">
        <w:r w:rsidR="005A25B8">
          <w:t>in</w:t>
        </w:r>
      </w:ins>
      <w:ins w:id="90" w:author="Jeffrey Taylor Kerby" w:date="2021-07-03T16:44:00Z">
        <w:r w:rsidR="002C74AE">
          <w:t xml:space="preserve"> </w:t>
        </w:r>
        <w:proofErr w:type="spellStart"/>
        <w:r w:rsidR="002C74AE">
          <w:t>any</w:t>
        </w:r>
        <w:proofErr w:type="spellEnd"/>
        <w:r w:rsidR="002C74AE">
          <w:t xml:space="preserve"> </w:t>
        </w:r>
        <w:proofErr w:type="spellStart"/>
        <w:r w:rsidR="002C74AE">
          <w:t>given</w:t>
        </w:r>
        <w:proofErr w:type="spellEnd"/>
        <w:r w:rsidR="002C74AE">
          <w:t xml:space="preserve"> </w:t>
        </w:r>
        <w:proofErr w:type="spellStart"/>
        <w:r w:rsidR="002C74AE">
          <w:t>year</w:t>
        </w:r>
        <w:proofErr w:type="spellEnd"/>
        <w:r w:rsidR="002C74AE">
          <w:t>.</w:t>
        </w:r>
      </w:ins>
      <w:ins w:id="91" w:author="Jeffrey Taylor Kerby" w:date="2021-07-03T16:31:00Z">
        <w:r w:rsidR="00004B54">
          <w:rPr>
            <w:rFonts w:eastAsiaTheme="minorHAnsi"/>
            <w:color w:val="000000" w:themeColor="text1"/>
            <w:lang w:val="en-US"/>
          </w:rPr>
          <w:t xml:space="preserve"> </w:t>
        </w:r>
      </w:ins>
      <w:ins w:id="92" w:author="Jeffrey Taylor Kerby" w:date="2021-07-03T16:29:00Z">
        <w:r w:rsidR="00004B54">
          <w:rPr>
            <w:rFonts w:eastAsiaTheme="minorHAnsi"/>
            <w:color w:val="000000" w:themeColor="text1"/>
            <w:lang w:val="en-US"/>
          </w:rPr>
          <w:t xml:space="preserve"> </w:t>
        </w:r>
      </w:ins>
      <w:ins w:id="93" w:author="Jeffrey Taylor Kerby" w:date="2021-07-03T16:39:00Z">
        <w:r w:rsidR="002C74AE">
          <w:rPr>
            <w:rFonts w:eastAsiaTheme="minorHAnsi"/>
            <w:color w:val="000000" w:themeColor="text1"/>
            <w:lang w:val="en-US"/>
          </w:rPr>
          <w:t xml:space="preserve">The growth patterns identified correspond with the </w:t>
        </w:r>
      </w:ins>
      <w:ins w:id="94" w:author="Jeffrey Taylor Kerby" w:date="2021-07-03T16:40:00Z">
        <w:r w:rsidR="002C74AE">
          <w:rPr>
            <w:rFonts w:eastAsiaTheme="minorHAnsi"/>
            <w:color w:val="000000" w:themeColor="text1"/>
            <w:lang w:val="en-US"/>
          </w:rPr>
          <w:t>‘wet season’ (July-October) and ‘dry season’ (November-June) rainfall thresholds used in</w:t>
        </w:r>
      </w:ins>
      <w:del w:id="95" w:author="Jeffrey Taylor Kerby" w:date="2021-07-03T16:28:00Z">
        <w:r w:rsidR="004B0985" w:rsidDel="00004B54">
          <w:rPr>
            <w:rFonts w:eastAsiaTheme="minorHAnsi"/>
            <w:color w:val="000000" w:themeColor="text1"/>
            <w:lang w:val="en-US"/>
          </w:rPr>
          <w:delText xml:space="preserve">Given that Guassa is greenest in </w:delText>
        </w:r>
      </w:del>
      <w:del w:id="96" w:author="Jeffrey Taylor Kerby" w:date="2021-07-03T16:38:00Z">
        <w:r w:rsidR="004B0985" w:rsidDel="002C74AE">
          <w:rPr>
            <w:rFonts w:eastAsiaTheme="minorHAnsi"/>
            <w:color w:val="000000" w:themeColor="text1"/>
            <w:lang w:val="en-US"/>
          </w:rPr>
          <w:delText>September</w:delText>
        </w:r>
        <w:r w:rsidR="00761890" w:rsidDel="002C74AE">
          <w:rPr>
            <w:rFonts w:eastAsiaTheme="minorHAnsi"/>
            <w:color w:val="000000" w:themeColor="text1"/>
            <w:lang w:val="en-US"/>
          </w:rPr>
          <w:delText xml:space="preserve"> and October</w:delText>
        </w:r>
        <w:r w:rsidR="004B0985" w:rsidDel="002C74AE">
          <w:rPr>
            <w:rFonts w:eastAsiaTheme="minorHAnsi"/>
            <w:color w:val="000000" w:themeColor="text1"/>
            <w:lang w:val="en-US"/>
          </w:rPr>
          <w:delText xml:space="preserve"> following the annual rains, we assume this is when food availability is at its highest.</w:delText>
        </w:r>
        <w:r w:rsidR="008B4E34" w:rsidRPr="008050E5" w:rsidDel="002C74AE">
          <w:rPr>
            <w:rFonts w:eastAsiaTheme="minorHAnsi"/>
            <w:color w:val="000000" w:themeColor="text1"/>
            <w:lang w:val="en-US"/>
          </w:rPr>
          <w:delText xml:space="preserve"> </w:delText>
        </w:r>
      </w:del>
      <w:ins w:id="97" w:author="Jeffrey Taylor Kerby" w:date="2021-07-03T16:41:00Z">
        <w:r w:rsidR="002C74AE">
          <w:rPr>
            <w:rFonts w:eastAsiaTheme="minorHAnsi"/>
            <w:color w:val="000000" w:themeColor="text1"/>
            <w:lang w:val="en-US"/>
          </w:rPr>
          <w:t xml:space="preserve"> </w:t>
        </w:r>
      </w:ins>
      <w:del w:id="98" w:author="Jeffrey Taylor Kerby" w:date="2021-07-03T16:41:00Z">
        <w:r w:rsidR="008B4E34" w:rsidRPr="008050E5" w:rsidDel="002C74AE">
          <w:rPr>
            <w:rFonts w:eastAsiaTheme="minorHAnsi"/>
            <w:color w:val="000000" w:themeColor="text1"/>
            <w:lang w:val="en-US"/>
          </w:rPr>
          <w:delText xml:space="preserve">Following </w:delText>
        </w:r>
      </w:del>
      <w:r w:rsidR="008B4E34" w:rsidRPr="008050E5">
        <w:rPr>
          <w:rFonts w:eastAsiaTheme="minorHAnsi"/>
          <w:color w:val="000000" w:themeColor="text1"/>
          <w:lang w:val="en-US"/>
        </w:rPr>
        <w:t>Venkataraman et al</w:t>
      </w:r>
      <w:r w:rsidR="00E46E62" w:rsidRPr="008050E5">
        <w:rPr>
          <w:rFonts w:eastAsiaTheme="minorHAnsi"/>
          <w:color w:val="000000" w:themeColor="text1"/>
          <w:lang w:val="en-US"/>
        </w:rPr>
        <w:t>.</w:t>
      </w:r>
      <w:r w:rsidR="008B4E34" w:rsidRPr="008050E5">
        <w:rPr>
          <w:rFonts w:eastAsiaTheme="minorHAnsi"/>
          <w:color w:val="000000" w:themeColor="text1"/>
          <w:lang w:val="en-US"/>
        </w:rPr>
        <w:t xml:space="preserve"> (2014)</w:t>
      </w:r>
      <w:del w:id="99" w:author="Jeffrey Taylor Kerby" w:date="2021-07-03T16:41:00Z">
        <w:r w:rsidR="008B4E34" w:rsidRPr="008050E5" w:rsidDel="002C74AE">
          <w:rPr>
            <w:rFonts w:eastAsiaTheme="minorHAnsi"/>
            <w:color w:val="000000" w:themeColor="text1"/>
            <w:lang w:val="en-US"/>
          </w:rPr>
          <w:delText xml:space="preserve"> we used &lt;400 mm of three-month cumulative rainfall as the cutoff to classify months into the “dry season” (November–June)</w:delText>
        </w:r>
        <w:r w:rsidR="00A10C3B" w:rsidRPr="008050E5" w:rsidDel="002C74AE">
          <w:rPr>
            <w:rFonts w:eastAsiaTheme="minorHAnsi"/>
            <w:color w:val="000000" w:themeColor="text1"/>
            <w:lang w:val="en-US"/>
          </w:rPr>
          <w:delText>,</w:delText>
        </w:r>
        <w:r w:rsidR="008B4E34" w:rsidRPr="008050E5" w:rsidDel="002C74AE">
          <w:rPr>
            <w:rFonts w:eastAsiaTheme="minorHAnsi"/>
            <w:color w:val="000000" w:themeColor="text1"/>
            <w:lang w:val="en-US"/>
          </w:rPr>
          <w:delText xml:space="preserve"> whereas those months with &gt;400 mm were classified into the “wet season”</w:delText>
        </w:r>
        <w:r w:rsidR="001E6B66" w:rsidRPr="008050E5" w:rsidDel="002C74AE">
          <w:rPr>
            <w:rFonts w:eastAsiaTheme="minorHAnsi"/>
            <w:color w:val="000000" w:themeColor="text1"/>
            <w:lang w:val="en-US"/>
          </w:rPr>
          <w:delText xml:space="preserve"> </w:delText>
        </w:r>
        <w:r w:rsidR="008B4E34" w:rsidRPr="008050E5" w:rsidDel="002C74AE">
          <w:rPr>
            <w:rFonts w:eastAsiaTheme="minorHAnsi"/>
            <w:color w:val="000000" w:themeColor="text1"/>
            <w:lang w:val="en-US"/>
          </w:rPr>
          <w:delText>(July–October)</w:delText>
        </w:r>
      </w:del>
      <w:r w:rsidR="008B4E34" w:rsidRPr="008050E5">
        <w:rPr>
          <w:rFonts w:eastAsiaTheme="minorHAnsi"/>
          <w:color w:val="000000" w:themeColor="text1"/>
          <w:lang w:val="en-US"/>
        </w:rPr>
        <w:t>.</w:t>
      </w:r>
    </w:p>
    <w:p w14:paraId="6A7B3C9C" w14:textId="77777777" w:rsidR="006F13D3" w:rsidRPr="008050E5" w:rsidRDefault="006F13D3" w:rsidP="00E65B92">
      <w:pPr>
        <w:spacing w:line="480" w:lineRule="auto"/>
        <w:rPr>
          <w:rFonts w:eastAsiaTheme="minorHAnsi"/>
          <w:color w:val="231F20"/>
          <w:sz w:val="16"/>
          <w:szCs w:val="16"/>
          <w:lang w:val="en-US"/>
        </w:rPr>
      </w:pPr>
    </w:p>
    <w:p w14:paraId="14D10C6F" w14:textId="61C7A4D8" w:rsidR="00704386" w:rsidRPr="008050E5" w:rsidRDefault="00364685" w:rsidP="006F13D3">
      <w:pPr>
        <w:autoSpaceDE w:val="0"/>
        <w:autoSpaceDN w:val="0"/>
        <w:adjustRightInd w:val="0"/>
        <w:spacing w:line="480" w:lineRule="auto"/>
        <w:rPr>
          <w:color w:val="000000" w:themeColor="text1"/>
          <w:lang w:val="en-US"/>
        </w:rPr>
      </w:pPr>
      <w:r>
        <w:rPr>
          <w:rFonts w:ascii="Times" w:hAnsi="Times" w:cs="Arial"/>
          <w:smallCaps/>
          <w:lang w:val="en-US"/>
        </w:rPr>
        <w:t>Question 1 (Plant functional traits)</w:t>
      </w:r>
      <w:r w:rsidRPr="008050E5">
        <w:rPr>
          <w:rFonts w:ascii="Times" w:hAnsi="Times" w:cs="Arial"/>
          <w:smallCaps/>
          <w:lang w:val="en-US"/>
        </w:rPr>
        <w:t>.</w:t>
      </w:r>
      <w:r w:rsidRPr="008050E5">
        <w:rPr>
          <w:rFonts w:eastAsiaTheme="minorHAnsi"/>
          <w:color w:val="000000" w:themeColor="text1"/>
          <w:lang w:val="en-US"/>
        </w:rPr>
        <w:t>-</w:t>
      </w:r>
      <w:r>
        <w:rPr>
          <w:rFonts w:eastAsiaTheme="minorHAnsi"/>
          <w:color w:val="000000" w:themeColor="text1"/>
          <w:lang w:val="en-US"/>
        </w:rPr>
        <w:t xml:space="preserve"> </w:t>
      </w:r>
      <w:r>
        <w:rPr>
          <w:color w:val="000000" w:themeColor="text1"/>
          <w:lang w:val="en-US"/>
        </w:rPr>
        <w:t>D</w:t>
      </w:r>
      <w:r w:rsidR="009C4444" w:rsidRPr="008050E5">
        <w:rPr>
          <w:color w:val="000000" w:themeColor="text1"/>
          <w:lang w:val="en-US"/>
        </w:rPr>
        <w:t>uring</w:t>
      </w:r>
      <w:r w:rsidR="00FB0C73" w:rsidRPr="008050E5">
        <w:rPr>
          <w:color w:val="000000" w:themeColor="text1"/>
          <w:lang w:val="en-US"/>
        </w:rPr>
        <w:t xml:space="preserve"> </w:t>
      </w:r>
      <w:r w:rsidR="00913EBD" w:rsidRPr="008050E5">
        <w:rPr>
          <w:color w:val="000000" w:themeColor="text1"/>
          <w:lang w:val="en-US"/>
        </w:rPr>
        <w:t>September</w:t>
      </w:r>
      <w:r w:rsidR="009C4444" w:rsidRPr="008050E5">
        <w:rPr>
          <w:color w:val="000000" w:themeColor="text1"/>
          <w:lang w:val="en-US"/>
        </w:rPr>
        <w:t>-</w:t>
      </w:r>
      <w:r w:rsidR="00913EBD" w:rsidRPr="008050E5">
        <w:rPr>
          <w:color w:val="000000" w:themeColor="text1"/>
          <w:lang w:val="en-US"/>
        </w:rPr>
        <w:t xml:space="preserve">October 2018 </w:t>
      </w:r>
      <w:r w:rsidR="00FB0C73" w:rsidRPr="008050E5">
        <w:rPr>
          <w:color w:val="000000" w:themeColor="text1"/>
          <w:lang w:val="en-US"/>
        </w:rPr>
        <w:t>we</w:t>
      </w:r>
      <w:r w:rsidR="00704386" w:rsidRPr="008050E5">
        <w:rPr>
          <w:color w:val="000000" w:themeColor="text1"/>
          <w:lang w:val="en-US"/>
        </w:rPr>
        <w:t xml:space="preserve"> conducted systematic surveys of </w:t>
      </w:r>
      <w:r w:rsidR="00704386" w:rsidRPr="008050E5">
        <w:rPr>
          <w:i/>
          <w:color w:val="000000" w:themeColor="text1"/>
          <w:lang w:val="en-US"/>
        </w:rPr>
        <w:t xml:space="preserve">A. </w:t>
      </w:r>
      <w:proofErr w:type="spellStart"/>
      <w:r w:rsidR="00704386" w:rsidRPr="008050E5">
        <w:rPr>
          <w:i/>
          <w:color w:val="000000" w:themeColor="text1"/>
          <w:lang w:val="en-US"/>
        </w:rPr>
        <w:t>melana</w:t>
      </w:r>
      <w:r w:rsidR="0074467E" w:rsidRPr="008050E5">
        <w:rPr>
          <w:i/>
          <w:color w:val="000000" w:themeColor="text1"/>
          <w:lang w:val="en-US"/>
        </w:rPr>
        <w:t>n</w:t>
      </w:r>
      <w:r w:rsidR="00704386" w:rsidRPr="008050E5">
        <w:rPr>
          <w:i/>
          <w:color w:val="000000" w:themeColor="text1"/>
          <w:lang w:val="en-US"/>
        </w:rPr>
        <w:t>tha</w:t>
      </w:r>
      <w:proofErr w:type="spellEnd"/>
      <w:r w:rsidR="00704386" w:rsidRPr="008050E5">
        <w:rPr>
          <w:color w:val="000000" w:themeColor="text1"/>
          <w:lang w:val="en-US"/>
        </w:rPr>
        <w:t xml:space="preserve"> across </w:t>
      </w:r>
      <w:r w:rsidR="001D03AD" w:rsidRPr="008050E5">
        <w:rPr>
          <w:color w:val="000000" w:themeColor="text1"/>
          <w:lang w:val="en-US"/>
        </w:rPr>
        <w:t>the main</w:t>
      </w:r>
      <w:r w:rsidR="00704386" w:rsidRPr="008050E5">
        <w:rPr>
          <w:color w:val="000000" w:themeColor="text1"/>
          <w:lang w:val="en-US"/>
        </w:rPr>
        <w:t xml:space="preserve"> microhabitats</w:t>
      </w:r>
      <w:r w:rsidR="00DC457B" w:rsidRPr="008050E5">
        <w:rPr>
          <w:color w:val="000000" w:themeColor="text1"/>
          <w:lang w:val="en-US"/>
        </w:rPr>
        <w:t xml:space="preserve"> (</w:t>
      </w:r>
      <w:r w:rsidR="009374C5">
        <w:rPr>
          <w:color w:val="000000" w:themeColor="text1"/>
          <w:lang w:val="en-US"/>
        </w:rPr>
        <w:t>tall</w:t>
      </w:r>
      <w:r w:rsidR="009374C5" w:rsidRPr="008050E5">
        <w:rPr>
          <w:color w:val="000000" w:themeColor="text1"/>
          <w:lang w:val="en-US"/>
        </w:rPr>
        <w:t xml:space="preserve"> </w:t>
      </w:r>
      <w:r w:rsidR="00DC457B" w:rsidRPr="008050E5">
        <w:rPr>
          <w:color w:val="000000" w:themeColor="text1"/>
          <w:lang w:val="en-US"/>
        </w:rPr>
        <w:t xml:space="preserve">grass, </w:t>
      </w:r>
      <w:r w:rsidR="009374C5">
        <w:rPr>
          <w:color w:val="000000" w:themeColor="text1"/>
          <w:lang w:val="en-US"/>
        </w:rPr>
        <w:t>short</w:t>
      </w:r>
      <w:r w:rsidR="009374C5" w:rsidRPr="008050E5">
        <w:rPr>
          <w:color w:val="000000" w:themeColor="text1"/>
          <w:lang w:val="en-US"/>
        </w:rPr>
        <w:t xml:space="preserve"> </w:t>
      </w:r>
      <w:r w:rsidR="00DC457B" w:rsidRPr="008050E5">
        <w:rPr>
          <w:color w:val="000000" w:themeColor="text1"/>
          <w:lang w:val="en-US"/>
        </w:rPr>
        <w:t>grass, shrub, or roadside)</w:t>
      </w:r>
      <w:r w:rsidR="00704386" w:rsidRPr="008050E5">
        <w:rPr>
          <w:color w:val="000000" w:themeColor="text1"/>
          <w:lang w:val="en-US"/>
        </w:rPr>
        <w:t xml:space="preserve"> at Guassa</w:t>
      </w:r>
      <w:r w:rsidR="00DC457B" w:rsidRPr="008050E5">
        <w:rPr>
          <w:color w:val="000000" w:themeColor="text1"/>
          <w:lang w:val="en-US"/>
        </w:rPr>
        <w:t xml:space="preserve"> by walking</w:t>
      </w:r>
      <w:r w:rsidR="00913EBD" w:rsidRPr="008050E5">
        <w:rPr>
          <w:color w:val="000000" w:themeColor="text1"/>
          <w:lang w:val="en-US"/>
        </w:rPr>
        <w:t xml:space="preserve"> </w:t>
      </w:r>
      <w:r w:rsidR="006757EA" w:rsidRPr="008050E5">
        <w:rPr>
          <w:color w:val="000000" w:themeColor="text1"/>
          <w:lang w:val="en-US"/>
        </w:rPr>
        <w:t>20</w:t>
      </w:r>
      <w:r w:rsidR="00220302" w:rsidRPr="008050E5">
        <w:rPr>
          <w:color w:val="000000" w:themeColor="text1"/>
          <w:lang w:val="en-US"/>
        </w:rPr>
        <w:t xml:space="preserve"> randomly chosen non-overlapping 400 m</w:t>
      </w:r>
      <w:r w:rsidR="006757EA" w:rsidRPr="008050E5">
        <w:rPr>
          <w:color w:val="000000" w:themeColor="text1"/>
          <w:lang w:val="en-US"/>
        </w:rPr>
        <w:t xml:space="preserve"> </w:t>
      </w:r>
      <w:r w:rsidR="001D03AD" w:rsidRPr="008050E5">
        <w:rPr>
          <w:color w:val="000000" w:themeColor="text1"/>
          <w:lang w:val="en-US"/>
        </w:rPr>
        <w:t>transects</w:t>
      </w:r>
      <w:r w:rsidR="00102E97">
        <w:rPr>
          <w:color w:val="000000" w:themeColor="text1"/>
          <w:lang w:val="en-US"/>
        </w:rPr>
        <w:t xml:space="preserve"> within the home range of the gelada study band</w:t>
      </w:r>
      <w:r w:rsidR="00DC457B" w:rsidRPr="008050E5">
        <w:rPr>
          <w:color w:val="000000" w:themeColor="text1"/>
          <w:lang w:val="en-US"/>
        </w:rPr>
        <w:t xml:space="preserve">. During the transects, </w:t>
      </w:r>
      <w:r w:rsidR="00913EBD" w:rsidRPr="008050E5">
        <w:rPr>
          <w:color w:val="000000" w:themeColor="text1"/>
          <w:lang w:val="en-US"/>
        </w:rPr>
        <w:t xml:space="preserve">every </w:t>
      </w:r>
      <w:r w:rsidR="00220302" w:rsidRPr="008050E5">
        <w:rPr>
          <w:color w:val="000000" w:themeColor="text1"/>
          <w:lang w:val="en-US"/>
        </w:rPr>
        <w:t>50</w:t>
      </w:r>
      <w:r w:rsidR="00913EBD" w:rsidRPr="008050E5">
        <w:rPr>
          <w:color w:val="000000" w:themeColor="text1"/>
          <w:lang w:val="en-US"/>
        </w:rPr>
        <w:t xml:space="preserve"> m we placed a </w:t>
      </w:r>
      <w:r w:rsidR="006757EA" w:rsidRPr="008050E5">
        <w:rPr>
          <w:color w:val="000000" w:themeColor="text1"/>
          <w:lang w:val="en-US"/>
        </w:rPr>
        <w:t>0.5</w:t>
      </w:r>
      <w:r w:rsidR="00913EBD" w:rsidRPr="008050E5">
        <w:rPr>
          <w:color w:val="000000" w:themeColor="text1"/>
          <w:lang w:val="en-US"/>
        </w:rPr>
        <w:t xml:space="preserve"> m x </w:t>
      </w:r>
      <w:r w:rsidR="006757EA" w:rsidRPr="008050E5">
        <w:rPr>
          <w:color w:val="000000" w:themeColor="text1"/>
          <w:lang w:val="en-US"/>
        </w:rPr>
        <w:lastRenderedPageBreak/>
        <w:t>0.5</w:t>
      </w:r>
      <w:r w:rsidR="00913EBD" w:rsidRPr="008050E5">
        <w:rPr>
          <w:color w:val="000000" w:themeColor="text1"/>
          <w:lang w:val="en-US"/>
        </w:rPr>
        <w:t xml:space="preserve"> m </w:t>
      </w:r>
      <w:r w:rsidR="008F2234" w:rsidRPr="008050E5">
        <w:rPr>
          <w:color w:val="000000" w:themeColor="text1"/>
          <w:lang w:val="en-US"/>
        </w:rPr>
        <w:t xml:space="preserve">wooden </w:t>
      </w:r>
      <w:r w:rsidR="00913EBD" w:rsidRPr="008050E5">
        <w:rPr>
          <w:color w:val="000000" w:themeColor="text1"/>
          <w:lang w:val="en-US"/>
        </w:rPr>
        <w:t xml:space="preserve">square plot </w:t>
      </w:r>
      <w:r w:rsidR="006757EA" w:rsidRPr="008050E5">
        <w:rPr>
          <w:color w:val="000000" w:themeColor="text1"/>
          <w:lang w:val="en-US"/>
        </w:rPr>
        <w:t>directly on</w:t>
      </w:r>
      <w:r w:rsidR="00913EBD" w:rsidRPr="008050E5">
        <w:rPr>
          <w:color w:val="000000" w:themeColor="text1"/>
          <w:lang w:val="en-US"/>
        </w:rPr>
        <w:t xml:space="preserve"> the transect</w:t>
      </w:r>
      <w:r w:rsidR="00220302" w:rsidRPr="008050E5">
        <w:rPr>
          <w:color w:val="000000" w:themeColor="text1"/>
          <w:lang w:val="en-US"/>
        </w:rPr>
        <w:t xml:space="preserve"> line</w:t>
      </w:r>
      <w:r w:rsidR="00913EBD" w:rsidRPr="008050E5">
        <w:rPr>
          <w:color w:val="000000" w:themeColor="text1"/>
          <w:lang w:val="en-US"/>
        </w:rPr>
        <w:t xml:space="preserve">. Within these plots we collected the following information: the number of </w:t>
      </w:r>
      <w:r w:rsidR="00913EBD" w:rsidRPr="008050E5">
        <w:rPr>
          <w:i/>
          <w:color w:val="000000" w:themeColor="text1"/>
          <w:lang w:val="en-US"/>
        </w:rPr>
        <w:t>A. melanantha</w:t>
      </w:r>
      <w:r w:rsidR="00913EBD" w:rsidRPr="008050E5">
        <w:rPr>
          <w:color w:val="000000" w:themeColor="text1"/>
          <w:lang w:val="en-US"/>
        </w:rPr>
        <w:t xml:space="preserve"> plants</w:t>
      </w:r>
      <w:r w:rsidR="00DC457B" w:rsidRPr="008050E5">
        <w:rPr>
          <w:color w:val="000000" w:themeColor="text1"/>
          <w:lang w:val="en-US"/>
        </w:rPr>
        <w:t xml:space="preserve"> and whether they were flowering</w:t>
      </w:r>
      <w:r w:rsidR="00913EBD" w:rsidRPr="008050E5">
        <w:rPr>
          <w:color w:val="000000" w:themeColor="text1"/>
          <w:lang w:val="en-US"/>
        </w:rPr>
        <w:t xml:space="preserve">, the </w:t>
      </w:r>
      <w:r w:rsidR="00DC457B" w:rsidRPr="008050E5">
        <w:rPr>
          <w:color w:val="000000" w:themeColor="text1"/>
          <w:lang w:val="en-US"/>
        </w:rPr>
        <w:t>absolute</w:t>
      </w:r>
      <w:r w:rsidR="00913EBD" w:rsidRPr="008050E5">
        <w:rPr>
          <w:color w:val="000000" w:themeColor="text1"/>
          <w:lang w:val="en-US"/>
        </w:rPr>
        <w:t xml:space="preserve"> height</w:t>
      </w:r>
      <w:r w:rsidR="00DC457B" w:rsidRPr="008050E5">
        <w:rPr>
          <w:color w:val="000000" w:themeColor="text1"/>
          <w:lang w:val="en-US"/>
        </w:rPr>
        <w:t xml:space="preserve"> of the plant from the ground</w:t>
      </w:r>
      <w:r w:rsidR="00913EBD" w:rsidRPr="008050E5">
        <w:rPr>
          <w:color w:val="000000" w:themeColor="text1"/>
          <w:lang w:val="en-US"/>
        </w:rPr>
        <w:t xml:space="preserve"> and the height relative to the local canopy, the number of umbe</w:t>
      </w:r>
      <w:r w:rsidR="00220302" w:rsidRPr="008050E5">
        <w:rPr>
          <w:color w:val="000000" w:themeColor="text1"/>
          <w:lang w:val="en-US"/>
        </w:rPr>
        <w:t>l</w:t>
      </w:r>
      <w:r w:rsidR="00913EBD" w:rsidRPr="008050E5">
        <w:rPr>
          <w:color w:val="000000" w:themeColor="text1"/>
          <w:lang w:val="en-US"/>
        </w:rPr>
        <w:t xml:space="preserve">s on each plant, </w:t>
      </w:r>
      <w:r w:rsidR="00220302" w:rsidRPr="008050E5">
        <w:rPr>
          <w:color w:val="000000" w:themeColor="text1"/>
          <w:lang w:val="en-US"/>
        </w:rPr>
        <w:t xml:space="preserve">and </w:t>
      </w:r>
      <w:r w:rsidR="00913EBD" w:rsidRPr="008050E5">
        <w:rPr>
          <w:color w:val="000000" w:themeColor="text1"/>
          <w:lang w:val="en-US"/>
        </w:rPr>
        <w:t>the number of seeds on each um</w:t>
      </w:r>
      <w:r w:rsidR="00220302" w:rsidRPr="008050E5">
        <w:rPr>
          <w:color w:val="000000" w:themeColor="text1"/>
          <w:lang w:val="en-US"/>
        </w:rPr>
        <w:t>b</w:t>
      </w:r>
      <w:r w:rsidR="00DC457B" w:rsidRPr="008050E5">
        <w:rPr>
          <w:color w:val="000000" w:themeColor="text1"/>
          <w:lang w:val="en-US"/>
        </w:rPr>
        <w:t>e</w:t>
      </w:r>
      <w:r w:rsidR="00220302" w:rsidRPr="008050E5">
        <w:rPr>
          <w:color w:val="000000" w:themeColor="text1"/>
          <w:lang w:val="en-US"/>
        </w:rPr>
        <w:t>l</w:t>
      </w:r>
      <w:r w:rsidR="00DC457B" w:rsidRPr="008050E5">
        <w:rPr>
          <w:color w:val="000000" w:themeColor="text1"/>
          <w:lang w:val="en-US"/>
        </w:rPr>
        <w:t>.</w:t>
      </w:r>
      <w:r w:rsidR="004401ED">
        <w:rPr>
          <w:color w:val="000000" w:themeColor="text1"/>
          <w:lang w:val="en-US"/>
        </w:rPr>
        <w:t xml:space="preserve"> We also noted microhabitat type.</w:t>
      </w:r>
      <w:r w:rsidR="00A87145" w:rsidRPr="008050E5">
        <w:rPr>
          <w:color w:val="000000" w:themeColor="text1"/>
          <w:lang w:val="en-US"/>
        </w:rPr>
        <w:t xml:space="preserve"> From these data, w</w:t>
      </w:r>
      <w:r w:rsidR="001853D5" w:rsidRPr="008050E5">
        <w:rPr>
          <w:color w:val="000000" w:themeColor="text1"/>
          <w:lang w:val="en-US"/>
        </w:rPr>
        <w:t>e calculated</w:t>
      </w:r>
      <w:r w:rsidR="00782E67">
        <w:rPr>
          <w:color w:val="000000" w:themeColor="text1"/>
          <w:lang w:val="en-US"/>
        </w:rPr>
        <w:t xml:space="preserve"> means and standard deviations </w:t>
      </w:r>
      <w:r w:rsidR="00A87145" w:rsidRPr="008050E5">
        <w:rPr>
          <w:color w:val="000000" w:themeColor="text1"/>
          <w:lang w:val="en-US"/>
        </w:rPr>
        <w:t>on</w:t>
      </w:r>
      <w:r w:rsidR="001853D5" w:rsidRPr="008050E5">
        <w:rPr>
          <w:color w:val="000000" w:themeColor="text1"/>
          <w:lang w:val="en-US"/>
        </w:rPr>
        <w:t xml:space="preserve"> </w:t>
      </w:r>
      <w:r w:rsidR="00A87145" w:rsidRPr="008050E5">
        <w:rPr>
          <w:color w:val="000000" w:themeColor="text1"/>
          <w:lang w:val="en-US"/>
        </w:rPr>
        <w:t xml:space="preserve">the </w:t>
      </w:r>
      <w:r w:rsidR="008F2234" w:rsidRPr="008050E5">
        <w:rPr>
          <w:color w:val="000000" w:themeColor="text1"/>
          <w:lang w:val="en-US"/>
        </w:rPr>
        <w:t>abundance</w:t>
      </w:r>
      <w:r w:rsidR="00A87145" w:rsidRPr="008050E5">
        <w:rPr>
          <w:color w:val="000000" w:themeColor="text1"/>
          <w:lang w:val="en-US"/>
        </w:rPr>
        <w:t xml:space="preserve"> of </w:t>
      </w:r>
      <w:r w:rsidR="00A87145" w:rsidRPr="008050E5">
        <w:rPr>
          <w:i/>
          <w:color w:val="000000" w:themeColor="text1"/>
          <w:lang w:val="en-US"/>
        </w:rPr>
        <w:t>A. melanantha</w:t>
      </w:r>
      <w:r w:rsidR="00A87145" w:rsidRPr="008050E5">
        <w:rPr>
          <w:color w:val="000000" w:themeColor="text1"/>
          <w:lang w:val="en-US"/>
        </w:rPr>
        <w:t xml:space="preserve"> plants</w:t>
      </w:r>
      <w:r w:rsidR="008F2234" w:rsidRPr="008050E5">
        <w:rPr>
          <w:color w:val="000000" w:themeColor="text1"/>
          <w:lang w:val="en-US"/>
        </w:rPr>
        <w:t xml:space="preserve"> across the Guassa landscape</w:t>
      </w:r>
      <w:r w:rsidR="00A87145" w:rsidRPr="008050E5">
        <w:rPr>
          <w:color w:val="000000" w:themeColor="text1"/>
          <w:lang w:val="en-US"/>
        </w:rPr>
        <w:t xml:space="preserve"> and </w:t>
      </w:r>
      <w:r w:rsidR="008F2234" w:rsidRPr="008050E5">
        <w:rPr>
          <w:color w:val="000000" w:themeColor="text1"/>
          <w:lang w:val="en-US"/>
        </w:rPr>
        <w:t>their</w:t>
      </w:r>
      <w:r w:rsidR="00A87145" w:rsidRPr="008050E5">
        <w:rPr>
          <w:color w:val="000000" w:themeColor="text1"/>
          <w:lang w:val="en-US"/>
        </w:rPr>
        <w:t xml:space="preserve"> functional traits.</w:t>
      </w:r>
    </w:p>
    <w:p w14:paraId="32D6B70C" w14:textId="77777777" w:rsidR="00704386" w:rsidRPr="008050E5" w:rsidRDefault="00704386" w:rsidP="00E65B92">
      <w:pPr>
        <w:autoSpaceDE w:val="0"/>
        <w:autoSpaceDN w:val="0"/>
        <w:adjustRightInd w:val="0"/>
        <w:spacing w:line="480" w:lineRule="auto"/>
        <w:rPr>
          <w:color w:val="000000" w:themeColor="text1"/>
          <w:highlight w:val="yellow"/>
          <w:lang w:val="en-US"/>
        </w:rPr>
      </w:pPr>
    </w:p>
    <w:p w14:paraId="08F8A281" w14:textId="723EF32E" w:rsidR="00364685" w:rsidRDefault="00364685" w:rsidP="00364685">
      <w:pPr>
        <w:spacing w:line="480" w:lineRule="auto"/>
        <w:rPr>
          <w:rFonts w:eastAsiaTheme="minorHAnsi"/>
          <w:color w:val="000000" w:themeColor="text1"/>
          <w:lang w:val="en-US"/>
        </w:rPr>
      </w:pPr>
      <w:r w:rsidRPr="00863EF9">
        <w:rPr>
          <w:rFonts w:ascii="Times" w:hAnsi="Times" w:cs="Arial"/>
          <w:iCs/>
          <w:smallCaps/>
          <w:lang w:val="en-US"/>
        </w:rPr>
        <w:t>Question 2 (seed accumulation patterns on geladas)</w:t>
      </w:r>
      <w:r>
        <w:rPr>
          <w:rFonts w:ascii="Times" w:hAnsi="Times" w:cs="Arial"/>
          <w:iCs/>
          <w:smallCaps/>
          <w:lang w:val="en-US"/>
        </w:rPr>
        <w:t>.</w:t>
      </w:r>
      <w:r w:rsidRPr="00BA6469">
        <w:rPr>
          <w:rFonts w:eastAsiaTheme="minorHAnsi"/>
          <w:iCs/>
          <w:color w:val="000000" w:themeColor="text1"/>
          <w:lang w:val="en-US"/>
        </w:rPr>
        <w:t>-</w:t>
      </w:r>
      <w:r w:rsidR="00B25091" w:rsidRPr="008050E5">
        <w:rPr>
          <w:rFonts w:eastAsiaTheme="minorHAnsi"/>
          <w:color w:val="000000" w:themeColor="text1"/>
          <w:lang w:val="en-US"/>
        </w:rPr>
        <w:t>We conducted our</w:t>
      </w:r>
      <w:r w:rsidR="00C539F1">
        <w:rPr>
          <w:rFonts w:eastAsiaTheme="minorHAnsi"/>
          <w:color w:val="000000" w:themeColor="text1"/>
          <w:lang w:val="en-US"/>
        </w:rPr>
        <w:t xml:space="preserve"> </w:t>
      </w:r>
      <w:r w:rsidR="00B25091" w:rsidRPr="008050E5">
        <w:rPr>
          <w:rFonts w:eastAsiaTheme="minorHAnsi"/>
          <w:color w:val="000000" w:themeColor="text1"/>
          <w:lang w:val="en-US"/>
        </w:rPr>
        <w:t xml:space="preserve">behavioral study between </w:t>
      </w:r>
      <w:r w:rsidR="007169BF" w:rsidRPr="008050E5">
        <w:rPr>
          <w:rFonts w:eastAsiaTheme="minorHAnsi"/>
          <w:color w:val="000000" w:themeColor="text1"/>
          <w:lang w:val="en-US"/>
        </w:rPr>
        <w:t>November</w:t>
      </w:r>
      <w:r w:rsidR="00B25091" w:rsidRPr="008050E5">
        <w:rPr>
          <w:rFonts w:eastAsiaTheme="minorHAnsi"/>
          <w:color w:val="000000" w:themeColor="text1"/>
          <w:lang w:val="en-US"/>
        </w:rPr>
        <w:t xml:space="preserve"> 2017 and </w:t>
      </w:r>
      <w:r w:rsidR="00317550" w:rsidRPr="008050E5">
        <w:rPr>
          <w:rFonts w:eastAsiaTheme="minorHAnsi"/>
          <w:color w:val="000000" w:themeColor="text1"/>
          <w:lang w:val="en-US"/>
        </w:rPr>
        <w:t xml:space="preserve">December </w:t>
      </w:r>
      <w:r w:rsidR="00782E67">
        <w:rPr>
          <w:rFonts w:eastAsiaTheme="minorHAnsi"/>
          <w:color w:val="000000" w:themeColor="text1"/>
          <w:lang w:val="en-US"/>
        </w:rPr>
        <w:t xml:space="preserve">2019 </w:t>
      </w:r>
      <w:r w:rsidR="00B25091" w:rsidRPr="008050E5">
        <w:rPr>
          <w:rFonts w:eastAsiaTheme="minorHAnsi"/>
          <w:color w:val="000000" w:themeColor="text1"/>
          <w:lang w:val="en-US"/>
        </w:rPr>
        <w:t xml:space="preserve">and focused </w:t>
      </w:r>
      <w:r w:rsidR="00761890">
        <w:rPr>
          <w:rFonts w:eastAsiaTheme="minorHAnsi"/>
          <w:color w:val="000000" w:themeColor="text1"/>
          <w:lang w:val="en-US"/>
        </w:rPr>
        <w:t xml:space="preserve">on the Steelers band of </w:t>
      </w:r>
      <w:r w:rsidR="00B25091" w:rsidRPr="008050E5">
        <w:rPr>
          <w:rFonts w:eastAsiaTheme="minorHAnsi"/>
          <w:color w:val="000000" w:themeColor="text1"/>
          <w:lang w:val="en-US"/>
        </w:rPr>
        <w:t>gelada</w:t>
      </w:r>
      <w:r w:rsidR="00761890">
        <w:rPr>
          <w:rFonts w:eastAsiaTheme="minorHAnsi"/>
          <w:color w:val="000000" w:themeColor="text1"/>
          <w:lang w:val="en-US"/>
        </w:rPr>
        <w:t xml:space="preserve">s </w:t>
      </w:r>
      <w:r w:rsidR="00B25091" w:rsidRPr="008050E5">
        <w:rPr>
          <w:rFonts w:eastAsiaTheme="minorHAnsi"/>
          <w:color w:val="000000" w:themeColor="text1"/>
          <w:lang w:val="en-US"/>
        </w:rPr>
        <w:t xml:space="preserve">at </w:t>
      </w:r>
      <w:proofErr w:type="spellStart"/>
      <w:r w:rsidR="00B25091" w:rsidRPr="008050E5">
        <w:rPr>
          <w:rFonts w:eastAsiaTheme="minorHAnsi"/>
          <w:color w:val="000000" w:themeColor="text1"/>
          <w:lang w:val="en-US"/>
        </w:rPr>
        <w:t>Guassa</w:t>
      </w:r>
      <w:proofErr w:type="spellEnd"/>
      <w:r w:rsidR="00D307CF" w:rsidRPr="008050E5">
        <w:rPr>
          <w:rFonts w:eastAsiaTheme="minorHAnsi"/>
          <w:color w:val="000000" w:themeColor="text1"/>
          <w:lang w:val="en-US"/>
        </w:rPr>
        <w:t xml:space="preserve"> that has been investigated since December 2005 and followed on a near-daily basis since January 2007</w:t>
      </w:r>
      <w:r w:rsidR="00761890">
        <w:rPr>
          <w:rFonts w:eastAsiaTheme="minorHAnsi"/>
          <w:color w:val="000000" w:themeColor="text1"/>
          <w:lang w:val="en-US"/>
        </w:rPr>
        <w:t xml:space="preserve"> (Nguyen et al. 2015)</w:t>
      </w:r>
      <w:r w:rsidR="00B25091" w:rsidRPr="008050E5">
        <w:rPr>
          <w:rFonts w:eastAsiaTheme="minorHAnsi"/>
          <w:color w:val="000000" w:themeColor="text1"/>
          <w:lang w:val="en-US"/>
        </w:rPr>
        <w:t xml:space="preserve">. </w:t>
      </w:r>
      <w:r w:rsidR="00B25091" w:rsidRPr="00B7615C">
        <w:rPr>
          <w:rFonts w:eastAsiaTheme="minorHAnsi"/>
          <w:color w:val="000000" w:themeColor="text1"/>
          <w:lang w:val="en-US"/>
        </w:rPr>
        <w:t xml:space="preserve">We collected data from a total of </w:t>
      </w:r>
      <w:r w:rsidR="002C73EC">
        <w:rPr>
          <w:rFonts w:eastAsiaTheme="minorHAnsi"/>
          <w:color w:val="000000" w:themeColor="text1"/>
          <w:lang w:val="en-US"/>
        </w:rPr>
        <w:t>232</w:t>
      </w:r>
      <w:r w:rsidR="002C73EC" w:rsidRPr="00B7615C">
        <w:rPr>
          <w:rFonts w:eastAsiaTheme="minorHAnsi"/>
          <w:color w:val="000000" w:themeColor="text1"/>
          <w:lang w:val="en-US"/>
        </w:rPr>
        <w:t xml:space="preserve"> </w:t>
      </w:r>
      <w:r w:rsidR="00B25091" w:rsidRPr="00B7615C">
        <w:rPr>
          <w:rFonts w:eastAsiaTheme="minorHAnsi"/>
          <w:color w:val="000000" w:themeColor="text1"/>
          <w:lang w:val="en-US"/>
        </w:rPr>
        <w:t>individual</w:t>
      </w:r>
      <w:r w:rsidR="00D307CF" w:rsidRPr="00B7615C">
        <w:rPr>
          <w:rFonts w:eastAsiaTheme="minorHAnsi"/>
          <w:color w:val="000000" w:themeColor="text1"/>
          <w:lang w:val="en-US"/>
        </w:rPr>
        <w:t>ly</w:t>
      </w:r>
      <w:r w:rsidR="00393F3A">
        <w:rPr>
          <w:rFonts w:eastAsiaTheme="minorHAnsi"/>
          <w:color w:val="000000" w:themeColor="text1"/>
          <w:lang w:val="en-US"/>
        </w:rPr>
        <w:t xml:space="preserve"> </w:t>
      </w:r>
      <w:r w:rsidR="00D307CF" w:rsidRPr="00B7615C">
        <w:rPr>
          <w:rFonts w:eastAsiaTheme="minorHAnsi"/>
          <w:color w:val="000000" w:themeColor="text1"/>
          <w:lang w:val="en-US"/>
        </w:rPr>
        <w:t>recognized geladas</w:t>
      </w:r>
      <w:r w:rsidR="00B25091" w:rsidRPr="00B7615C">
        <w:rPr>
          <w:rFonts w:eastAsiaTheme="minorHAnsi"/>
          <w:color w:val="000000" w:themeColor="text1"/>
          <w:lang w:val="en-US"/>
        </w:rPr>
        <w:t xml:space="preserve"> during the </w:t>
      </w:r>
      <w:r w:rsidR="002C73EC">
        <w:rPr>
          <w:rFonts w:eastAsiaTheme="minorHAnsi"/>
          <w:color w:val="000000" w:themeColor="text1"/>
          <w:lang w:val="en-US"/>
        </w:rPr>
        <w:t>24</w:t>
      </w:r>
      <w:r w:rsidR="002C73EC" w:rsidRPr="00B7615C">
        <w:rPr>
          <w:rFonts w:eastAsiaTheme="minorHAnsi"/>
          <w:color w:val="000000" w:themeColor="text1"/>
          <w:lang w:val="en-US"/>
        </w:rPr>
        <w:t xml:space="preserve"> </w:t>
      </w:r>
      <w:r w:rsidR="007169BF" w:rsidRPr="00B7615C">
        <w:rPr>
          <w:rFonts w:eastAsiaTheme="minorHAnsi"/>
          <w:color w:val="000000" w:themeColor="text1"/>
          <w:lang w:val="en-US"/>
        </w:rPr>
        <w:t>months</w:t>
      </w:r>
      <w:r w:rsidR="00B25091" w:rsidRPr="00B7615C">
        <w:rPr>
          <w:rFonts w:eastAsiaTheme="minorHAnsi"/>
          <w:color w:val="000000" w:themeColor="text1"/>
          <w:lang w:val="en-US"/>
        </w:rPr>
        <w:t xml:space="preserve">. </w:t>
      </w:r>
      <w:r w:rsidR="00704E5E">
        <w:rPr>
          <w:rFonts w:eastAsiaTheme="minorHAnsi"/>
          <w:color w:val="000000" w:themeColor="text1"/>
          <w:lang w:val="en-US"/>
        </w:rPr>
        <w:t xml:space="preserve">Seven </w:t>
      </w:r>
      <w:r w:rsidR="008D5BEB">
        <w:rPr>
          <w:rFonts w:eastAsiaTheme="minorHAnsi"/>
          <w:color w:val="000000" w:themeColor="text1"/>
          <w:lang w:val="en-US"/>
        </w:rPr>
        <w:t>trained observers (BL, CM, IF, RS, ZP</w:t>
      </w:r>
      <w:r w:rsidR="000874D4">
        <w:rPr>
          <w:rFonts w:eastAsiaTheme="minorHAnsi"/>
          <w:color w:val="000000" w:themeColor="text1"/>
          <w:lang w:val="en-US"/>
        </w:rPr>
        <w:t>, N</w:t>
      </w:r>
      <w:r w:rsidR="00704E5E">
        <w:rPr>
          <w:rFonts w:eastAsiaTheme="minorHAnsi"/>
          <w:color w:val="000000" w:themeColor="text1"/>
          <w:lang w:val="en-US"/>
        </w:rPr>
        <w:t>R</w:t>
      </w:r>
      <w:r w:rsidR="000874D4">
        <w:rPr>
          <w:rFonts w:eastAsiaTheme="minorHAnsi"/>
          <w:color w:val="000000" w:themeColor="text1"/>
          <w:lang w:val="en-US"/>
        </w:rPr>
        <w:t>, and O</w:t>
      </w:r>
      <w:r w:rsidR="00704E5E">
        <w:rPr>
          <w:rFonts w:eastAsiaTheme="minorHAnsi"/>
          <w:color w:val="000000" w:themeColor="text1"/>
          <w:lang w:val="en-US"/>
        </w:rPr>
        <w:t>B</w:t>
      </w:r>
      <w:r w:rsidR="008D5BEB">
        <w:rPr>
          <w:rFonts w:eastAsiaTheme="minorHAnsi"/>
          <w:color w:val="000000" w:themeColor="text1"/>
          <w:lang w:val="en-US"/>
        </w:rPr>
        <w:t>)</w:t>
      </w:r>
      <w:r w:rsidR="008D5BEB" w:rsidRPr="008050E5">
        <w:rPr>
          <w:rFonts w:eastAsiaTheme="minorHAnsi"/>
          <w:color w:val="000000" w:themeColor="text1"/>
          <w:lang w:val="en-US"/>
        </w:rPr>
        <w:t xml:space="preserve"> </w:t>
      </w:r>
      <w:r w:rsidR="00704386" w:rsidRPr="008050E5">
        <w:rPr>
          <w:rFonts w:eastAsiaTheme="minorHAnsi"/>
          <w:color w:val="000000" w:themeColor="text1"/>
          <w:lang w:val="en-US"/>
        </w:rPr>
        <w:t xml:space="preserve">counted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on the fur of geladas</w:t>
      </w:r>
      <w:r w:rsidR="004D756D" w:rsidRPr="008050E5">
        <w:rPr>
          <w:rFonts w:eastAsiaTheme="minorHAnsi"/>
          <w:color w:val="000000" w:themeColor="text1"/>
          <w:lang w:val="en-US"/>
        </w:rPr>
        <w:t xml:space="preserve"> with the aid of binoculars</w:t>
      </w:r>
      <w:r w:rsidR="00704386" w:rsidRPr="008050E5">
        <w:rPr>
          <w:rFonts w:eastAsiaTheme="minorHAnsi"/>
          <w:color w:val="000000" w:themeColor="text1"/>
          <w:lang w:val="en-US"/>
        </w:rPr>
        <w:t xml:space="preserve"> prior or subsequent to focal behavioral follows that </w:t>
      </w:r>
      <w:r w:rsidR="00E46E62" w:rsidRPr="008050E5">
        <w:rPr>
          <w:rFonts w:eastAsiaTheme="minorHAnsi"/>
          <w:color w:val="000000" w:themeColor="text1"/>
          <w:lang w:val="en-US"/>
        </w:rPr>
        <w:t xml:space="preserve">are </w:t>
      </w:r>
      <w:r w:rsidR="00704386" w:rsidRPr="008050E5">
        <w:rPr>
          <w:rFonts w:eastAsiaTheme="minorHAnsi"/>
          <w:color w:val="000000" w:themeColor="text1"/>
          <w:lang w:val="en-US"/>
        </w:rPr>
        <w:t>regularly conducted as part of our long-term research protocol.</w:t>
      </w:r>
      <w:r w:rsidR="00393F3A">
        <w:rPr>
          <w:rFonts w:eastAsiaTheme="minorHAnsi"/>
          <w:color w:val="000000" w:themeColor="text1"/>
          <w:lang w:val="en-US"/>
        </w:rPr>
        <w:t xml:space="preserve"> </w:t>
      </w:r>
      <w:r w:rsidR="00393F3A" w:rsidRPr="008050E5">
        <w:rPr>
          <w:rFonts w:eastAsiaTheme="minorHAnsi"/>
          <w:color w:val="000000" w:themeColor="text1"/>
          <w:lang w:val="en-US"/>
        </w:rPr>
        <w:t>Repeated sampling of the same individuals on the same day occasionally occurred, and in these cases the counts were averaged into a single daily observation for that individual.</w:t>
      </w:r>
      <w:r w:rsidR="00393F3A">
        <w:rPr>
          <w:rFonts w:eastAsiaTheme="minorHAnsi"/>
          <w:color w:val="000000" w:themeColor="text1"/>
          <w:lang w:val="en-US"/>
        </w:rPr>
        <w:t xml:space="preserve"> </w:t>
      </w:r>
      <w:r w:rsidR="004401ED">
        <w:rPr>
          <w:rFonts w:eastAsiaTheme="minorHAnsi"/>
          <w:color w:val="000000" w:themeColor="text1"/>
          <w:lang w:val="en-US"/>
        </w:rPr>
        <w:t xml:space="preserve">Observational conditions are generally excellent for geladas, with </w:t>
      </w:r>
      <w:r w:rsidR="00C53D82">
        <w:rPr>
          <w:rFonts w:eastAsiaTheme="minorHAnsi"/>
          <w:color w:val="000000" w:themeColor="text1"/>
          <w:lang w:val="en-US"/>
        </w:rPr>
        <w:t>field</w:t>
      </w:r>
      <w:r w:rsidR="004401ED">
        <w:rPr>
          <w:rFonts w:eastAsiaTheme="minorHAnsi"/>
          <w:color w:val="000000" w:themeColor="text1"/>
          <w:lang w:val="en-US"/>
        </w:rPr>
        <w:t xml:space="preserve">workers </w:t>
      </w:r>
      <w:r w:rsidR="008D5BEB">
        <w:rPr>
          <w:rFonts w:eastAsiaTheme="minorHAnsi"/>
          <w:color w:val="000000" w:themeColor="text1"/>
          <w:lang w:val="en-US"/>
        </w:rPr>
        <w:t>often able to stand as close as 1.5 m</w:t>
      </w:r>
      <w:r w:rsidR="004401ED">
        <w:rPr>
          <w:rFonts w:eastAsiaTheme="minorHAnsi"/>
          <w:color w:val="000000" w:themeColor="text1"/>
          <w:lang w:val="en-US"/>
        </w:rPr>
        <w:t xml:space="preserve"> from focal individuals and to observe the animal from multiple angles. Counts were recorded when the observer was satisfied that </w:t>
      </w:r>
      <w:r w:rsidR="00C53D82">
        <w:rPr>
          <w:rFonts w:eastAsiaTheme="minorHAnsi"/>
          <w:color w:val="000000" w:themeColor="text1"/>
          <w:lang w:val="en-US"/>
        </w:rPr>
        <w:t xml:space="preserve">all </w:t>
      </w:r>
      <w:r w:rsidR="00177987">
        <w:rPr>
          <w:rFonts w:eastAsiaTheme="minorHAnsi"/>
          <w:color w:val="000000" w:themeColor="text1"/>
          <w:lang w:val="en-US"/>
        </w:rPr>
        <w:t>body region</w:t>
      </w:r>
      <w:r w:rsidR="00C53D82">
        <w:rPr>
          <w:rFonts w:eastAsiaTheme="minorHAnsi"/>
          <w:color w:val="000000" w:themeColor="text1"/>
          <w:lang w:val="en-US"/>
        </w:rPr>
        <w:t xml:space="preserve">s had been clearly observed </w:t>
      </w:r>
      <w:r w:rsidR="00797602">
        <w:rPr>
          <w:rFonts w:eastAsiaTheme="minorHAnsi"/>
          <w:color w:val="000000" w:themeColor="text1"/>
          <w:lang w:val="en-US"/>
        </w:rPr>
        <w:t>for long enough to enable accurate seed counts</w:t>
      </w:r>
      <w:r w:rsidR="004401ED">
        <w:rPr>
          <w:rFonts w:eastAsiaTheme="minorHAnsi"/>
          <w:color w:val="000000" w:themeColor="text1"/>
          <w:lang w:val="en-US"/>
        </w:rPr>
        <w:t>.</w:t>
      </w:r>
      <w:r w:rsidR="00795F4D">
        <w:rPr>
          <w:rFonts w:eastAsiaTheme="minorHAnsi"/>
          <w:color w:val="000000" w:themeColor="text1"/>
          <w:lang w:val="en-US"/>
        </w:rPr>
        <w:t xml:space="preserve"> </w:t>
      </w:r>
      <w:r w:rsidR="00393F3A">
        <w:rPr>
          <w:rFonts w:eastAsiaTheme="minorHAnsi"/>
          <w:color w:val="000000" w:themeColor="text1"/>
          <w:lang w:val="en-US"/>
        </w:rPr>
        <w:t>This protocol minimizes the chance for</w:t>
      </w:r>
      <w:r w:rsidR="00797602">
        <w:rPr>
          <w:rFonts w:eastAsiaTheme="minorHAnsi"/>
          <w:color w:val="000000" w:themeColor="text1"/>
          <w:lang w:val="en-US"/>
        </w:rPr>
        <w:t xml:space="preserve"> b</w:t>
      </w:r>
      <w:r w:rsidR="00393F3A">
        <w:rPr>
          <w:rFonts w:eastAsiaTheme="minorHAnsi"/>
          <w:color w:val="000000" w:themeColor="text1"/>
          <w:lang w:val="en-US"/>
        </w:rPr>
        <w:t>ias</w:t>
      </w:r>
      <w:r w:rsidR="00797602">
        <w:rPr>
          <w:rFonts w:eastAsiaTheme="minorHAnsi"/>
          <w:color w:val="000000" w:themeColor="text1"/>
          <w:lang w:val="en-US"/>
        </w:rPr>
        <w:t xml:space="preserve"> in </w:t>
      </w:r>
      <w:r w:rsidR="00177987">
        <w:rPr>
          <w:rFonts w:eastAsiaTheme="minorHAnsi"/>
          <w:color w:val="000000" w:themeColor="text1"/>
          <w:lang w:val="en-US"/>
        </w:rPr>
        <w:t>body region</w:t>
      </w:r>
      <w:r w:rsidR="00797602">
        <w:rPr>
          <w:rFonts w:eastAsiaTheme="minorHAnsi"/>
          <w:color w:val="000000" w:themeColor="text1"/>
          <w:lang w:val="en-US"/>
        </w:rPr>
        <w:t xml:space="preserve"> representation in the dataset</w:t>
      </w:r>
      <w:r w:rsidR="00795F4D">
        <w:rPr>
          <w:rFonts w:eastAsiaTheme="minorHAnsi"/>
          <w:color w:val="000000" w:themeColor="text1"/>
          <w:lang w:val="en-US"/>
        </w:rPr>
        <w:t>.</w:t>
      </w:r>
      <w:r w:rsidR="004401ED">
        <w:rPr>
          <w:rFonts w:eastAsiaTheme="minorHAnsi"/>
          <w:color w:val="000000" w:themeColor="text1"/>
          <w:lang w:val="en-US"/>
        </w:rPr>
        <w:t xml:space="preserve"> </w:t>
      </w:r>
      <w:r w:rsidR="00795F4D">
        <w:rPr>
          <w:rFonts w:eastAsiaTheme="minorHAnsi"/>
          <w:color w:val="000000" w:themeColor="text1"/>
          <w:lang w:val="en-US"/>
        </w:rPr>
        <w:t xml:space="preserve">We also note that </w:t>
      </w:r>
      <w:r w:rsidR="00795F4D" w:rsidRPr="00681C4C">
        <w:rPr>
          <w:rFonts w:eastAsiaTheme="minorHAnsi"/>
          <w:i/>
          <w:color w:val="000000" w:themeColor="text1"/>
          <w:lang w:val="en-US"/>
        </w:rPr>
        <w:t>A. melanantha</w:t>
      </w:r>
      <w:r w:rsidR="00795F4D">
        <w:rPr>
          <w:rFonts w:eastAsiaTheme="minorHAnsi"/>
          <w:color w:val="000000" w:themeColor="text1"/>
          <w:lang w:val="en-US"/>
        </w:rPr>
        <w:t xml:space="preserve"> </w:t>
      </w:r>
      <w:r w:rsidR="00393F3A">
        <w:rPr>
          <w:rFonts w:eastAsiaTheme="minorHAnsi"/>
          <w:color w:val="000000" w:themeColor="text1"/>
          <w:lang w:val="en-US"/>
        </w:rPr>
        <w:t xml:space="preserve">seeds </w:t>
      </w:r>
      <w:r w:rsidR="00795F4D">
        <w:rPr>
          <w:rFonts w:eastAsiaTheme="minorHAnsi"/>
          <w:color w:val="000000" w:themeColor="text1"/>
          <w:lang w:val="en-US"/>
        </w:rPr>
        <w:t>are relatively uniform in appearance</w:t>
      </w:r>
      <w:r w:rsidR="00393F3A">
        <w:rPr>
          <w:rFonts w:eastAsiaTheme="minorHAnsi"/>
          <w:color w:val="000000" w:themeColor="text1"/>
          <w:lang w:val="en-US"/>
        </w:rPr>
        <w:t>,</w:t>
      </w:r>
      <w:r w:rsidR="00795F4D">
        <w:rPr>
          <w:rFonts w:eastAsiaTheme="minorHAnsi"/>
          <w:color w:val="000000" w:themeColor="text1"/>
          <w:lang w:val="en-US"/>
        </w:rPr>
        <w:t xml:space="preserve"> and no seeds from other species that can be confused with </w:t>
      </w:r>
      <w:r w:rsidR="00795F4D" w:rsidRPr="00393F3A">
        <w:rPr>
          <w:rFonts w:eastAsiaTheme="minorHAnsi"/>
          <w:i/>
          <w:color w:val="000000" w:themeColor="text1"/>
          <w:lang w:val="en-US"/>
        </w:rPr>
        <w:t>A. melanantha</w:t>
      </w:r>
      <w:r w:rsidR="00795F4D">
        <w:rPr>
          <w:rFonts w:eastAsiaTheme="minorHAnsi"/>
          <w:color w:val="000000" w:themeColor="text1"/>
          <w:lang w:val="en-US"/>
        </w:rPr>
        <w:t xml:space="preserve"> were observed. Gelada fur does occasionally carry</w:t>
      </w:r>
      <w:r w:rsidR="00782E67">
        <w:rPr>
          <w:rFonts w:eastAsiaTheme="minorHAnsi"/>
          <w:color w:val="000000" w:themeColor="text1"/>
          <w:lang w:val="en-US"/>
        </w:rPr>
        <w:t xml:space="preserve"> unidentifiable</w:t>
      </w:r>
      <w:r w:rsidR="00795F4D">
        <w:rPr>
          <w:rFonts w:eastAsiaTheme="minorHAnsi"/>
          <w:color w:val="000000" w:themeColor="text1"/>
          <w:lang w:val="en-US"/>
        </w:rPr>
        <w:t xml:space="preserve"> debris and</w:t>
      </w:r>
      <w:r w:rsidR="00782E67">
        <w:rPr>
          <w:rFonts w:eastAsiaTheme="minorHAnsi"/>
          <w:color w:val="000000" w:themeColor="text1"/>
          <w:lang w:val="en-US"/>
        </w:rPr>
        <w:t xml:space="preserve"> </w:t>
      </w:r>
      <w:r w:rsidR="00782E67">
        <w:rPr>
          <w:rFonts w:eastAsiaTheme="minorHAnsi"/>
          <w:color w:val="000000" w:themeColor="text1"/>
          <w:lang w:val="en-US"/>
        </w:rPr>
        <w:lastRenderedPageBreak/>
        <w:t xml:space="preserve">seeds of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nepalensis</w:t>
      </w:r>
      <w:proofErr w:type="spellEnd"/>
      <w:r w:rsidR="00782E67">
        <w:rPr>
          <w:rFonts w:eastAsiaTheme="minorHAnsi"/>
          <w:color w:val="000000" w:themeColor="text1"/>
          <w:lang w:val="en-US"/>
        </w:rPr>
        <w:t xml:space="preserve"> as well as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nervosus</w:t>
      </w:r>
      <w:proofErr w:type="spellEnd"/>
      <w:r w:rsidR="00782E67">
        <w:rPr>
          <w:rFonts w:eastAsiaTheme="minorHAnsi"/>
          <w:color w:val="000000" w:themeColor="text1"/>
          <w:lang w:val="en-US"/>
        </w:rPr>
        <w:t>.</w:t>
      </w:r>
      <w:r w:rsidR="00795F4D">
        <w:rPr>
          <w:rFonts w:eastAsiaTheme="minorHAnsi"/>
          <w:color w:val="000000" w:themeColor="text1"/>
          <w:lang w:val="en-US"/>
        </w:rPr>
        <w:t xml:space="preserve"> </w:t>
      </w:r>
      <w:r w:rsidR="00782E67">
        <w:rPr>
          <w:rFonts w:eastAsiaTheme="minorHAnsi"/>
          <w:color w:val="000000" w:themeColor="text1"/>
          <w:lang w:val="en-US"/>
        </w:rPr>
        <w:t xml:space="preserve">However, this is </w:t>
      </w:r>
      <w:r w:rsidR="00795F4D">
        <w:rPr>
          <w:rFonts w:eastAsiaTheme="minorHAnsi"/>
          <w:color w:val="000000" w:themeColor="text1"/>
          <w:lang w:val="en-US"/>
        </w:rPr>
        <w:t xml:space="preserve">rare compared to the presence of </w:t>
      </w:r>
      <w:r w:rsidR="00795F4D" w:rsidRPr="00681C4C">
        <w:rPr>
          <w:rFonts w:eastAsiaTheme="minorHAnsi"/>
          <w:i/>
          <w:color w:val="000000" w:themeColor="text1"/>
          <w:lang w:val="en-US"/>
        </w:rPr>
        <w:t xml:space="preserve">A. </w:t>
      </w:r>
      <w:proofErr w:type="spellStart"/>
      <w:r w:rsidR="00795F4D" w:rsidRPr="00681C4C">
        <w:rPr>
          <w:rFonts w:eastAsiaTheme="minorHAnsi"/>
          <w:i/>
          <w:color w:val="000000" w:themeColor="text1"/>
          <w:lang w:val="en-US"/>
        </w:rPr>
        <w:t>melanantha</w:t>
      </w:r>
      <w:proofErr w:type="spellEnd"/>
      <w:r>
        <w:rPr>
          <w:rFonts w:eastAsiaTheme="minorHAnsi"/>
          <w:iCs/>
          <w:color w:val="000000" w:themeColor="text1"/>
          <w:lang w:val="en-US"/>
        </w:rPr>
        <w:t xml:space="preserve">. Moreover, confusion is unlikely because </w:t>
      </w:r>
      <w:r w:rsidR="00782E67">
        <w:rPr>
          <w:rFonts w:eastAsiaTheme="minorHAnsi"/>
          <w:iCs/>
          <w:color w:val="000000" w:themeColor="text1"/>
          <w:lang w:val="en-US"/>
        </w:rPr>
        <w:t xml:space="preserve">the seeds of </w:t>
      </w:r>
      <w:r w:rsidR="00782E67" w:rsidRPr="00702EA5">
        <w:rPr>
          <w:rFonts w:eastAsiaTheme="minorHAnsi"/>
          <w:i/>
          <w:color w:val="000000" w:themeColor="text1"/>
          <w:lang w:val="en-US"/>
        </w:rPr>
        <w:t>Rumex</w:t>
      </w:r>
      <w:r w:rsidR="00782E67">
        <w:rPr>
          <w:rFonts w:eastAsiaTheme="minorHAnsi"/>
          <w:iCs/>
          <w:color w:val="000000" w:themeColor="text1"/>
          <w:lang w:val="en-US"/>
        </w:rPr>
        <w:t xml:space="preserve"> sp. are red whereas the seeds of </w:t>
      </w:r>
      <w:r w:rsidR="00782E67" w:rsidRPr="00702EA5">
        <w:rPr>
          <w:rFonts w:eastAsiaTheme="minorHAnsi"/>
          <w:i/>
          <w:color w:val="000000" w:themeColor="text1"/>
          <w:lang w:val="en-US"/>
        </w:rPr>
        <w:t xml:space="preserve">A. </w:t>
      </w:r>
      <w:proofErr w:type="spellStart"/>
      <w:r w:rsidR="00782E67" w:rsidRPr="00702EA5">
        <w:rPr>
          <w:rFonts w:eastAsiaTheme="minorHAnsi"/>
          <w:i/>
          <w:color w:val="000000" w:themeColor="text1"/>
          <w:lang w:val="en-US"/>
        </w:rPr>
        <w:t>melanantha</w:t>
      </w:r>
      <w:proofErr w:type="spellEnd"/>
      <w:r w:rsidR="00782E67">
        <w:rPr>
          <w:rFonts w:eastAsiaTheme="minorHAnsi"/>
          <w:iCs/>
          <w:color w:val="000000" w:themeColor="text1"/>
          <w:lang w:val="en-US"/>
        </w:rPr>
        <w:t xml:space="preserve"> are green</w:t>
      </w:r>
      <w:r w:rsidR="00795F4D">
        <w:rPr>
          <w:rFonts w:eastAsiaTheme="minorHAnsi"/>
          <w:color w:val="000000" w:themeColor="text1"/>
          <w:lang w:val="en-US"/>
        </w:rPr>
        <w:t>. Consequently, we are confident</w:t>
      </w:r>
      <w:r w:rsidR="00704E5E">
        <w:rPr>
          <w:rFonts w:eastAsiaTheme="minorHAnsi"/>
          <w:color w:val="000000" w:themeColor="text1"/>
          <w:lang w:val="en-US"/>
        </w:rPr>
        <w:t xml:space="preserve"> that</w:t>
      </w:r>
      <w:r w:rsidR="00795F4D">
        <w:rPr>
          <w:rFonts w:eastAsiaTheme="minorHAnsi"/>
          <w:color w:val="000000" w:themeColor="text1"/>
          <w:lang w:val="en-US"/>
        </w:rPr>
        <w:t xml:space="preserve"> there are virtually no errors of commission (</w:t>
      </w:r>
      <w:r w:rsidR="00797602">
        <w:rPr>
          <w:rFonts w:eastAsiaTheme="minorHAnsi"/>
          <w:color w:val="000000" w:themeColor="text1"/>
          <w:lang w:val="en-US"/>
        </w:rPr>
        <w:t xml:space="preserve">items </w:t>
      </w:r>
      <w:r w:rsidR="00795F4D">
        <w:rPr>
          <w:rFonts w:eastAsiaTheme="minorHAnsi"/>
          <w:color w:val="000000" w:themeColor="text1"/>
          <w:lang w:val="en-US"/>
        </w:rPr>
        <w:t xml:space="preserve">wrongfully identified as </w:t>
      </w:r>
      <w:r w:rsidR="00795F4D" w:rsidRPr="00681C4C">
        <w:rPr>
          <w:rFonts w:eastAsiaTheme="minorHAnsi"/>
          <w:i/>
          <w:color w:val="000000" w:themeColor="text1"/>
          <w:lang w:val="en-US"/>
        </w:rPr>
        <w:t>A. melanantha</w:t>
      </w:r>
      <w:r w:rsidR="00795F4D">
        <w:rPr>
          <w:rFonts w:eastAsiaTheme="minorHAnsi"/>
          <w:color w:val="000000" w:themeColor="text1"/>
          <w:lang w:val="en-US"/>
        </w:rPr>
        <w:t>) in the dataset.</w:t>
      </w:r>
      <w:r w:rsidR="00393F3A">
        <w:rPr>
          <w:rFonts w:eastAsiaTheme="minorHAnsi"/>
          <w:color w:val="000000" w:themeColor="text1"/>
          <w:lang w:val="en-US"/>
        </w:rPr>
        <w:t xml:space="preserve"> </w:t>
      </w:r>
      <w:r w:rsidRPr="008050E5">
        <w:rPr>
          <w:rFonts w:eastAsiaTheme="minorHAnsi"/>
          <w:color w:val="000000" w:themeColor="text1"/>
          <w:lang w:val="en-US"/>
        </w:rPr>
        <w:t>To assess the annual pattern of seed dispersal, we plotted seed counts across time (every individual with a corresponding count of seeds on their fur on a given day), with the expectation of a unimodal curve centered around the wet season.</w:t>
      </w:r>
      <w:r>
        <w:rPr>
          <w:rFonts w:eastAsiaTheme="minorHAnsi"/>
          <w:color w:val="000000" w:themeColor="text1"/>
          <w:lang w:val="en-US"/>
        </w:rPr>
        <w:t xml:space="preserve"> </w:t>
      </w:r>
    </w:p>
    <w:p w14:paraId="72390E17" w14:textId="457EE6E9" w:rsidR="003011FB" w:rsidRPr="008050E5" w:rsidRDefault="003011FB" w:rsidP="00393F3A">
      <w:pPr>
        <w:autoSpaceDE w:val="0"/>
        <w:autoSpaceDN w:val="0"/>
        <w:adjustRightInd w:val="0"/>
        <w:spacing w:line="480" w:lineRule="auto"/>
        <w:rPr>
          <w:rFonts w:eastAsiaTheme="minorHAnsi"/>
          <w:color w:val="000000" w:themeColor="text1"/>
          <w:lang w:val="en-US"/>
        </w:rPr>
      </w:pPr>
    </w:p>
    <w:p w14:paraId="3943D122" w14:textId="4F7E0D1B" w:rsidR="003654B5" w:rsidRPr="007E5BD7" w:rsidRDefault="00364685" w:rsidP="007E5BD7">
      <w:pPr>
        <w:autoSpaceDE w:val="0"/>
        <w:autoSpaceDN w:val="0"/>
        <w:adjustRightInd w:val="0"/>
        <w:spacing w:line="480" w:lineRule="auto"/>
        <w:rPr>
          <w:rFonts w:eastAsiaTheme="minorHAnsi"/>
          <w:color w:val="000000" w:themeColor="text1"/>
          <w:lang w:val="en-US"/>
        </w:rPr>
      </w:pPr>
      <w:r w:rsidRPr="00BA6469">
        <w:rPr>
          <w:rFonts w:ascii="Times" w:hAnsi="Times" w:cs="Arial"/>
          <w:iCs/>
          <w:smallCaps/>
          <w:lang w:val="en-US"/>
        </w:rPr>
        <w:t xml:space="preserve">Question </w:t>
      </w:r>
      <w:r>
        <w:rPr>
          <w:rFonts w:ascii="Times" w:hAnsi="Times" w:cs="Arial"/>
          <w:iCs/>
          <w:smallCaps/>
          <w:lang w:val="en-US"/>
        </w:rPr>
        <w:t xml:space="preserve">3 </w:t>
      </w:r>
      <w:r w:rsidRPr="00BA6469">
        <w:rPr>
          <w:rFonts w:ascii="Times" w:hAnsi="Times" w:cs="Arial"/>
          <w:iCs/>
          <w:smallCaps/>
          <w:lang w:val="en-US"/>
        </w:rPr>
        <w:t>(seed accumulation as a function of body size)</w:t>
      </w:r>
      <w:r>
        <w:rPr>
          <w:rFonts w:ascii="Times" w:hAnsi="Times" w:cs="Arial"/>
          <w:iCs/>
          <w:smallCaps/>
          <w:lang w:val="en-US"/>
        </w:rPr>
        <w:t>.</w:t>
      </w:r>
      <w:r w:rsidRPr="00BA6469">
        <w:rPr>
          <w:rFonts w:ascii="Times" w:hAnsi="Times" w:cs="Arial"/>
          <w:iCs/>
          <w:smallCaps/>
          <w:lang w:val="en-US"/>
        </w:rPr>
        <w:t>-</w:t>
      </w:r>
      <w:r>
        <w:rPr>
          <w:rFonts w:eastAsiaTheme="minorHAnsi"/>
          <w:color w:val="000000" w:themeColor="text1"/>
          <w:lang w:val="en-US"/>
        </w:rPr>
        <w:t xml:space="preserve"> We</w:t>
      </w:r>
      <w:r w:rsidR="00704386" w:rsidRPr="008050E5">
        <w:rPr>
          <w:rFonts w:eastAsiaTheme="minorHAnsi"/>
          <w:color w:val="000000" w:themeColor="text1"/>
          <w:lang w:val="en-US"/>
        </w:rPr>
        <w:t xml:space="preserve"> surveyed four size classes of gelada</w:t>
      </w:r>
      <w:r w:rsidR="00DB0EBB" w:rsidRPr="008050E5">
        <w:rPr>
          <w:rFonts w:eastAsiaTheme="minorHAnsi"/>
          <w:color w:val="000000" w:themeColor="text1"/>
          <w:lang w:val="en-US"/>
        </w:rPr>
        <w:t>s: adult male</w:t>
      </w:r>
      <w:r w:rsidR="003011FB" w:rsidRPr="008050E5">
        <w:rPr>
          <w:rFonts w:eastAsiaTheme="minorHAnsi"/>
          <w:color w:val="000000" w:themeColor="text1"/>
          <w:lang w:val="en-US"/>
        </w:rPr>
        <w:t>s</w:t>
      </w:r>
      <w:r w:rsidR="00DB0EBB" w:rsidRPr="008050E5">
        <w:rPr>
          <w:rFonts w:eastAsiaTheme="minorHAnsi"/>
          <w:color w:val="000000" w:themeColor="text1"/>
          <w:lang w:val="en-US"/>
        </w:rPr>
        <w:t>, adult female</w:t>
      </w:r>
      <w:r w:rsidR="003011FB" w:rsidRPr="008050E5">
        <w:rPr>
          <w:rFonts w:eastAsiaTheme="minorHAnsi"/>
          <w:color w:val="000000" w:themeColor="text1"/>
          <w:lang w:val="en-US"/>
        </w:rPr>
        <w:t>s</w:t>
      </w:r>
      <w:r w:rsidR="00DB0EBB" w:rsidRPr="008050E5">
        <w:rPr>
          <w:rFonts w:eastAsiaTheme="minorHAnsi"/>
          <w:color w:val="000000" w:themeColor="text1"/>
          <w:lang w:val="en-US"/>
        </w:rPr>
        <w:t>, juvenile</w:t>
      </w:r>
      <w:r w:rsidR="003011FB" w:rsidRPr="008050E5">
        <w:rPr>
          <w:rFonts w:eastAsiaTheme="minorHAnsi"/>
          <w:color w:val="000000" w:themeColor="text1"/>
          <w:lang w:val="en-US"/>
        </w:rPr>
        <w:t>s</w:t>
      </w:r>
      <w:r w:rsidR="00DB0EBB" w:rsidRPr="008050E5">
        <w:rPr>
          <w:rFonts w:eastAsiaTheme="minorHAnsi"/>
          <w:color w:val="000000" w:themeColor="text1"/>
          <w:lang w:val="en-US"/>
        </w:rPr>
        <w:t>, and infant</w:t>
      </w:r>
      <w:r w:rsidR="003011FB" w:rsidRPr="008050E5">
        <w:rPr>
          <w:rFonts w:eastAsiaTheme="minorHAnsi"/>
          <w:color w:val="000000" w:themeColor="text1"/>
          <w:lang w:val="en-US"/>
        </w:rPr>
        <w:t>s</w:t>
      </w:r>
      <w:r w:rsidR="00704386" w:rsidRPr="008050E5">
        <w:rPr>
          <w:rFonts w:eastAsiaTheme="minorHAnsi"/>
          <w:color w:val="000000" w:themeColor="text1"/>
          <w:lang w:val="en-US"/>
        </w:rPr>
        <w:t>.</w:t>
      </w:r>
      <w:r w:rsidR="00E971AF" w:rsidRPr="008050E5">
        <w:rPr>
          <w:rFonts w:eastAsiaTheme="minorHAnsi"/>
          <w:color w:val="000000" w:themeColor="text1"/>
          <w:lang w:val="en-US"/>
        </w:rPr>
        <w:t xml:space="preserve"> The juvenile category include</w:t>
      </w:r>
      <w:r w:rsidR="00E46E62" w:rsidRPr="008050E5">
        <w:rPr>
          <w:rFonts w:eastAsiaTheme="minorHAnsi"/>
          <w:color w:val="000000" w:themeColor="text1"/>
          <w:lang w:val="en-US"/>
        </w:rPr>
        <w:t>s</w:t>
      </w:r>
      <w:r w:rsidR="00E971AF" w:rsidRPr="008050E5">
        <w:rPr>
          <w:rFonts w:eastAsiaTheme="minorHAnsi"/>
          <w:color w:val="000000" w:themeColor="text1"/>
          <w:lang w:val="en-US"/>
        </w:rPr>
        <w:t xml:space="preserve"> small and medium juveniles</w:t>
      </w:r>
      <w:r w:rsidR="00E22FB8" w:rsidRPr="008050E5">
        <w:rPr>
          <w:rFonts w:eastAsiaTheme="minorHAnsi"/>
          <w:color w:val="000000" w:themeColor="text1"/>
          <w:lang w:val="en-US"/>
        </w:rPr>
        <w:t xml:space="preserve"> of either sex</w:t>
      </w:r>
      <w:r w:rsidR="00E971AF" w:rsidRPr="008050E5">
        <w:rPr>
          <w:rFonts w:eastAsiaTheme="minorHAnsi"/>
          <w:color w:val="000000" w:themeColor="text1"/>
          <w:lang w:val="en-US"/>
        </w:rPr>
        <w:t>.</w:t>
      </w:r>
      <w:r w:rsidR="00E22FB8" w:rsidRPr="008050E5">
        <w:rPr>
          <w:rFonts w:eastAsiaTheme="minorHAnsi"/>
          <w:color w:val="000000" w:themeColor="text1"/>
          <w:lang w:val="en-US"/>
        </w:rPr>
        <w:t xml:space="preserve"> The infant category includes both brown</w:t>
      </w:r>
      <w:r w:rsidR="007169BF" w:rsidRPr="008050E5">
        <w:rPr>
          <w:rFonts w:eastAsiaTheme="minorHAnsi"/>
          <w:color w:val="000000" w:themeColor="text1"/>
          <w:lang w:val="en-US"/>
        </w:rPr>
        <w:t xml:space="preserve"> (slightly older)</w:t>
      </w:r>
      <w:r w:rsidR="00E22FB8" w:rsidRPr="008050E5">
        <w:rPr>
          <w:rFonts w:eastAsiaTheme="minorHAnsi"/>
          <w:color w:val="000000" w:themeColor="text1"/>
          <w:lang w:val="en-US"/>
        </w:rPr>
        <w:t xml:space="preserve"> and black (younge</w:t>
      </w:r>
      <w:r w:rsidR="007169BF" w:rsidRPr="008050E5">
        <w:rPr>
          <w:rFonts w:eastAsiaTheme="minorHAnsi"/>
          <w:color w:val="000000" w:themeColor="text1"/>
          <w:lang w:val="en-US"/>
        </w:rPr>
        <w:t>r</w:t>
      </w:r>
      <w:r w:rsidR="00E22FB8" w:rsidRPr="008050E5">
        <w:rPr>
          <w:rFonts w:eastAsiaTheme="minorHAnsi"/>
          <w:color w:val="000000" w:themeColor="text1"/>
          <w:lang w:val="en-US"/>
        </w:rPr>
        <w:t>) infants</w:t>
      </w:r>
      <w:r w:rsidR="00A10C3B" w:rsidRPr="008050E5">
        <w:rPr>
          <w:rFonts w:eastAsiaTheme="minorHAnsi"/>
          <w:color w:val="000000" w:themeColor="text1"/>
          <w:lang w:val="en-US"/>
        </w:rPr>
        <w:t xml:space="preserve"> of either sex</w:t>
      </w:r>
      <w:r w:rsidR="00E22FB8" w:rsidRPr="008050E5">
        <w:rPr>
          <w:rFonts w:eastAsiaTheme="minorHAnsi"/>
          <w:color w:val="000000" w:themeColor="text1"/>
          <w:lang w:val="en-US"/>
        </w:rPr>
        <w:t>.</w:t>
      </w:r>
      <w:r w:rsidR="007169BF" w:rsidRPr="008050E5">
        <w:rPr>
          <w:rFonts w:eastAsiaTheme="minorHAnsi"/>
          <w:color w:val="000000" w:themeColor="text1"/>
          <w:lang w:val="en-US"/>
        </w:rPr>
        <w:t xml:space="preserve"> Both brown and black infants are</w:t>
      </w:r>
      <w:r w:rsidR="009555A8">
        <w:rPr>
          <w:rFonts w:eastAsiaTheme="minorHAnsi"/>
          <w:color w:val="000000" w:themeColor="text1"/>
          <w:lang w:val="en-US"/>
        </w:rPr>
        <w:t xml:space="preserve"> considered</w:t>
      </w:r>
      <w:r w:rsidR="007169BF" w:rsidRPr="008050E5">
        <w:rPr>
          <w:rFonts w:eastAsiaTheme="minorHAnsi"/>
          <w:color w:val="000000" w:themeColor="text1"/>
          <w:lang w:val="en-US"/>
        </w:rPr>
        <w:t xml:space="preserve"> </w:t>
      </w:r>
      <w:proofErr w:type="spellStart"/>
      <w:r w:rsidR="007169BF" w:rsidRPr="008050E5">
        <w:rPr>
          <w:rFonts w:eastAsiaTheme="minorHAnsi"/>
          <w:color w:val="000000" w:themeColor="text1"/>
          <w:lang w:val="en-US"/>
        </w:rPr>
        <w:t>unweaned</w:t>
      </w:r>
      <w:proofErr w:type="spellEnd"/>
      <w:r w:rsidR="007169BF" w:rsidRPr="008050E5">
        <w:rPr>
          <w:rFonts w:eastAsiaTheme="minorHAnsi"/>
          <w:color w:val="000000" w:themeColor="text1"/>
          <w:lang w:val="en-US"/>
        </w:rPr>
        <w:t xml:space="preserve"> and spend most of their time in close proximity or</w:t>
      </w:r>
      <w:r w:rsidR="003654B5" w:rsidRPr="008050E5">
        <w:rPr>
          <w:rFonts w:eastAsiaTheme="minorHAnsi"/>
          <w:color w:val="000000" w:themeColor="text1"/>
          <w:lang w:val="en-US"/>
        </w:rPr>
        <w:t xml:space="preserve"> directly</w:t>
      </w:r>
      <w:r w:rsidR="007169BF" w:rsidRPr="008050E5">
        <w:rPr>
          <w:rFonts w:eastAsiaTheme="minorHAnsi"/>
          <w:color w:val="000000" w:themeColor="text1"/>
          <w:lang w:val="en-US"/>
        </w:rPr>
        <w:t xml:space="preserve"> on the body of their mother.</w:t>
      </w:r>
      <w:r w:rsidR="00E971AF" w:rsidRPr="008050E5">
        <w:rPr>
          <w:rFonts w:eastAsiaTheme="minorHAnsi"/>
          <w:color w:val="000000" w:themeColor="text1"/>
          <w:lang w:val="en-US"/>
        </w:rPr>
        <w:t xml:space="preserve"> Large juveniles</w:t>
      </w:r>
      <w:r w:rsidR="007169BF" w:rsidRPr="008050E5">
        <w:rPr>
          <w:rFonts w:eastAsiaTheme="minorHAnsi"/>
          <w:color w:val="000000" w:themeColor="text1"/>
          <w:lang w:val="en-US"/>
        </w:rPr>
        <w:t>,</w:t>
      </w:r>
      <w:r w:rsidR="00E971AF" w:rsidRPr="008050E5">
        <w:rPr>
          <w:rFonts w:eastAsiaTheme="minorHAnsi"/>
          <w:color w:val="000000" w:themeColor="text1"/>
          <w:lang w:val="en-US"/>
        </w:rPr>
        <w:t xml:space="preserve"> </w:t>
      </w:r>
      <w:r w:rsidR="007169BF" w:rsidRPr="008050E5">
        <w:rPr>
          <w:rFonts w:eastAsiaTheme="minorHAnsi"/>
          <w:color w:val="000000" w:themeColor="text1"/>
          <w:lang w:val="en-US"/>
        </w:rPr>
        <w:t xml:space="preserve">regardless of sex, </w:t>
      </w:r>
      <w:r w:rsidR="00E971AF" w:rsidRPr="008050E5">
        <w:rPr>
          <w:rFonts w:eastAsiaTheme="minorHAnsi"/>
          <w:color w:val="000000" w:themeColor="text1"/>
          <w:lang w:val="en-US"/>
        </w:rPr>
        <w:t xml:space="preserve">were assigned to the category ‘adult female’ because they are </w:t>
      </w:r>
      <w:r w:rsidR="007169BF" w:rsidRPr="008050E5">
        <w:rPr>
          <w:rFonts w:eastAsiaTheme="minorHAnsi"/>
          <w:color w:val="000000" w:themeColor="text1"/>
          <w:lang w:val="en-US"/>
        </w:rPr>
        <w:t xml:space="preserve">most </w:t>
      </w:r>
      <w:r w:rsidR="00E971AF" w:rsidRPr="008050E5">
        <w:rPr>
          <w:rFonts w:eastAsiaTheme="minorHAnsi"/>
          <w:color w:val="000000" w:themeColor="text1"/>
          <w:lang w:val="en-US"/>
        </w:rPr>
        <w:t>similar in body size</w:t>
      </w:r>
      <w:r w:rsidR="00E22FB8" w:rsidRPr="008050E5">
        <w:rPr>
          <w:rFonts w:eastAsiaTheme="minorHAnsi"/>
          <w:color w:val="000000" w:themeColor="text1"/>
          <w:lang w:val="en-US"/>
        </w:rPr>
        <w:t xml:space="preserve"> to adult females. </w:t>
      </w:r>
      <w:r w:rsidR="00E22FB8" w:rsidRPr="00B7615C">
        <w:rPr>
          <w:rFonts w:eastAsiaTheme="minorHAnsi"/>
          <w:color w:val="000000" w:themeColor="text1"/>
          <w:lang w:val="en-US"/>
        </w:rPr>
        <w:t>S</w:t>
      </w:r>
      <w:r w:rsidR="00E971AF" w:rsidRPr="00B7615C">
        <w:rPr>
          <w:rFonts w:eastAsiaTheme="minorHAnsi"/>
          <w:color w:val="000000" w:themeColor="text1"/>
          <w:lang w:val="en-US"/>
        </w:rPr>
        <w:t xml:space="preserve">ub-adult males were assigned </w:t>
      </w:r>
      <w:r w:rsidR="00E22FB8" w:rsidRPr="00B7615C">
        <w:rPr>
          <w:rFonts w:eastAsiaTheme="minorHAnsi"/>
          <w:color w:val="000000" w:themeColor="text1"/>
          <w:lang w:val="en-US"/>
        </w:rPr>
        <w:t>to the</w:t>
      </w:r>
      <w:r w:rsidR="00E971AF" w:rsidRPr="00B7615C">
        <w:rPr>
          <w:rFonts w:eastAsiaTheme="minorHAnsi"/>
          <w:color w:val="000000" w:themeColor="text1"/>
          <w:lang w:val="en-US"/>
        </w:rPr>
        <w:t xml:space="preserve"> ‘adult male’ </w:t>
      </w:r>
      <w:r w:rsidR="00E22FB8" w:rsidRPr="00B7615C">
        <w:rPr>
          <w:rFonts w:eastAsiaTheme="minorHAnsi"/>
          <w:color w:val="000000" w:themeColor="text1"/>
          <w:lang w:val="en-US"/>
        </w:rPr>
        <w:t>category</w:t>
      </w:r>
      <w:r w:rsidR="00E971AF" w:rsidRPr="00B7615C">
        <w:rPr>
          <w:rFonts w:eastAsiaTheme="minorHAnsi"/>
          <w:color w:val="000000" w:themeColor="text1"/>
          <w:lang w:val="en-US"/>
        </w:rPr>
        <w:t xml:space="preserve"> because they </w:t>
      </w:r>
      <w:r w:rsidR="00E22FB8" w:rsidRPr="00B7615C">
        <w:rPr>
          <w:rFonts w:eastAsiaTheme="minorHAnsi"/>
          <w:color w:val="000000" w:themeColor="text1"/>
          <w:lang w:val="en-US"/>
        </w:rPr>
        <w:t xml:space="preserve">appear most similar </w:t>
      </w:r>
      <w:r w:rsidR="007169BF" w:rsidRPr="00B7615C">
        <w:rPr>
          <w:rFonts w:eastAsiaTheme="minorHAnsi"/>
          <w:color w:val="000000" w:themeColor="text1"/>
          <w:lang w:val="en-US"/>
        </w:rPr>
        <w:t xml:space="preserve">in </w:t>
      </w:r>
      <w:r w:rsidR="003654B5" w:rsidRPr="00B7615C">
        <w:rPr>
          <w:rFonts w:eastAsiaTheme="minorHAnsi"/>
          <w:color w:val="000000" w:themeColor="text1"/>
          <w:lang w:val="en-US"/>
        </w:rPr>
        <w:t>size</w:t>
      </w:r>
      <w:r w:rsidR="007169BF" w:rsidRPr="00B7615C">
        <w:rPr>
          <w:rFonts w:eastAsiaTheme="minorHAnsi"/>
          <w:color w:val="000000" w:themeColor="text1"/>
          <w:lang w:val="en-US"/>
        </w:rPr>
        <w:t xml:space="preserve"> </w:t>
      </w:r>
      <w:r w:rsidR="00E22FB8" w:rsidRPr="00B7615C">
        <w:rPr>
          <w:rFonts w:eastAsiaTheme="minorHAnsi"/>
          <w:color w:val="000000" w:themeColor="text1"/>
          <w:lang w:val="en-US"/>
        </w:rPr>
        <w:t>to adult males and</w:t>
      </w:r>
      <w:r w:rsidR="00E971AF" w:rsidRPr="00B7615C">
        <w:rPr>
          <w:rFonts w:eastAsiaTheme="minorHAnsi"/>
          <w:color w:val="000000" w:themeColor="text1"/>
          <w:lang w:val="en-US"/>
        </w:rPr>
        <w:t xml:space="preserve"> have</w:t>
      </w:r>
      <w:r w:rsidR="004D79F2" w:rsidRPr="00B7615C">
        <w:rPr>
          <w:rFonts w:eastAsiaTheme="minorHAnsi"/>
          <w:color w:val="000000" w:themeColor="text1"/>
          <w:lang w:val="en-US"/>
        </w:rPr>
        <w:t xml:space="preserve"> </w:t>
      </w:r>
      <w:r w:rsidR="009374C5">
        <w:rPr>
          <w:rFonts w:eastAsiaTheme="minorHAnsi"/>
          <w:color w:val="000000" w:themeColor="text1"/>
          <w:lang w:val="en-US"/>
        </w:rPr>
        <w:t xml:space="preserve">partially </w:t>
      </w:r>
      <w:r w:rsidR="00E971AF" w:rsidRPr="004D79F2">
        <w:rPr>
          <w:rFonts w:eastAsiaTheme="minorHAnsi"/>
          <w:color w:val="000000" w:themeColor="text1"/>
          <w:lang w:val="en-US"/>
        </w:rPr>
        <w:t>developed capes.</w:t>
      </w:r>
      <w:r w:rsidR="007D12D5">
        <w:rPr>
          <w:color w:val="000000" w:themeColor="text1"/>
          <w:lang w:val="en-US"/>
        </w:rPr>
        <w:t xml:space="preserve"> Body size was treated as an ordered categorical variable in the analysis.</w:t>
      </w:r>
      <w:r w:rsidR="002C0782">
        <w:rPr>
          <w:color w:val="000000" w:themeColor="text1"/>
          <w:lang w:val="en-US"/>
        </w:rPr>
        <w:t xml:space="preserve"> To avoid confusion due to these mixed-sex classifications, we hereafter refer to these categories as large (adult and subadult males), medium (adult females and large juveniles), small</w:t>
      </w:r>
      <w:r w:rsidR="00C73512">
        <w:rPr>
          <w:color w:val="000000" w:themeColor="text1"/>
          <w:lang w:val="en-US"/>
        </w:rPr>
        <w:t xml:space="preserve"> (juveniles)</w:t>
      </w:r>
      <w:r w:rsidR="002C0782">
        <w:rPr>
          <w:color w:val="000000" w:themeColor="text1"/>
          <w:lang w:val="en-US"/>
        </w:rPr>
        <w:t>, and very small</w:t>
      </w:r>
      <w:r w:rsidR="00C73512">
        <w:rPr>
          <w:color w:val="000000" w:themeColor="text1"/>
          <w:lang w:val="en-US"/>
        </w:rPr>
        <w:t xml:space="preserve"> (infants)</w:t>
      </w:r>
      <w:r w:rsidR="002C0782">
        <w:rPr>
          <w:color w:val="000000" w:themeColor="text1"/>
          <w:lang w:val="en-US"/>
        </w:rPr>
        <w:t>.</w:t>
      </w:r>
      <w:r w:rsidR="005E3681">
        <w:rPr>
          <w:color w:val="000000" w:themeColor="text1"/>
          <w:lang w:val="en-US"/>
        </w:rPr>
        <w:t xml:space="preserve"> The </w:t>
      </w:r>
      <w:r w:rsidR="00C73512">
        <w:rPr>
          <w:color w:val="000000" w:themeColor="text1"/>
          <w:lang w:val="en-US"/>
        </w:rPr>
        <w:t xml:space="preserve">mean </w:t>
      </w:r>
      <w:r w:rsidR="005E3681">
        <w:rPr>
          <w:color w:val="000000" w:themeColor="text1"/>
          <w:lang w:val="en-US"/>
        </w:rPr>
        <w:t xml:space="preserve">number of observations on a monthly basis was highest in </w:t>
      </w:r>
      <w:r w:rsidR="00C73512">
        <w:rPr>
          <w:color w:val="000000" w:themeColor="text1"/>
          <w:lang w:val="en-US"/>
        </w:rPr>
        <w:t>medium</w:t>
      </w:r>
      <w:r w:rsidR="005E3681">
        <w:rPr>
          <w:color w:val="000000" w:themeColor="text1"/>
          <w:lang w:val="en-US"/>
        </w:rPr>
        <w:t xml:space="preserve"> (194), </w:t>
      </w:r>
      <w:r w:rsidR="004B0985">
        <w:rPr>
          <w:color w:val="000000" w:themeColor="text1"/>
          <w:lang w:val="en-US"/>
        </w:rPr>
        <w:t xml:space="preserve">followed by </w:t>
      </w:r>
      <w:r w:rsidR="00C73512">
        <w:rPr>
          <w:color w:val="000000" w:themeColor="text1"/>
          <w:lang w:val="en-US"/>
        </w:rPr>
        <w:t xml:space="preserve">small </w:t>
      </w:r>
      <w:r w:rsidR="005E3681">
        <w:rPr>
          <w:color w:val="000000" w:themeColor="text1"/>
          <w:lang w:val="en-US"/>
        </w:rPr>
        <w:t xml:space="preserve">(134), </w:t>
      </w:r>
      <w:r w:rsidR="00C73512">
        <w:rPr>
          <w:color w:val="000000" w:themeColor="text1"/>
          <w:lang w:val="en-US"/>
        </w:rPr>
        <w:t xml:space="preserve">very small </w:t>
      </w:r>
      <w:r w:rsidR="005E3681">
        <w:rPr>
          <w:color w:val="000000" w:themeColor="text1"/>
          <w:lang w:val="en-US"/>
        </w:rPr>
        <w:t xml:space="preserve">(81), and </w:t>
      </w:r>
      <w:r w:rsidR="00C73512">
        <w:rPr>
          <w:color w:val="000000" w:themeColor="text1"/>
          <w:lang w:val="en-US"/>
        </w:rPr>
        <w:t>large</w:t>
      </w:r>
      <w:r w:rsidR="005E3681">
        <w:rPr>
          <w:color w:val="000000" w:themeColor="text1"/>
          <w:lang w:val="en-US"/>
        </w:rPr>
        <w:t xml:space="preserve"> (54). </w:t>
      </w:r>
    </w:p>
    <w:p w14:paraId="79BAD047" w14:textId="77777777" w:rsidR="003654B5" w:rsidRPr="004D79F2" w:rsidRDefault="003654B5" w:rsidP="00E65B92">
      <w:pPr>
        <w:autoSpaceDE w:val="0"/>
        <w:autoSpaceDN w:val="0"/>
        <w:adjustRightInd w:val="0"/>
        <w:spacing w:line="480" w:lineRule="auto"/>
        <w:rPr>
          <w:rFonts w:eastAsiaTheme="minorHAnsi"/>
          <w:color w:val="000000" w:themeColor="text1"/>
          <w:lang w:val="en-US"/>
        </w:rPr>
      </w:pPr>
    </w:p>
    <w:p w14:paraId="7212BE0D" w14:textId="14C03716" w:rsidR="00E93DE7" w:rsidRDefault="007014F2" w:rsidP="004E5E45">
      <w:pPr>
        <w:spacing w:line="480" w:lineRule="auto"/>
        <w:rPr>
          <w:rFonts w:eastAsiaTheme="minorHAnsi"/>
          <w:color w:val="000000" w:themeColor="text1"/>
          <w:lang w:val="en-US"/>
        </w:rPr>
      </w:pPr>
      <w:r w:rsidRPr="008050E5">
        <w:rPr>
          <w:rFonts w:eastAsiaTheme="minorHAnsi"/>
          <w:color w:val="000000" w:themeColor="text1"/>
          <w:lang w:val="en-US"/>
        </w:rPr>
        <w:lastRenderedPageBreak/>
        <w:t>To</w:t>
      </w:r>
      <w:r w:rsidR="00704E5E">
        <w:rPr>
          <w:rFonts w:eastAsiaTheme="minorHAnsi"/>
          <w:color w:val="000000" w:themeColor="text1"/>
          <w:lang w:val="en-US"/>
        </w:rPr>
        <w:t xml:space="preserve"> determine how time of year and body size </w:t>
      </w:r>
      <w:r w:rsidR="00D36974">
        <w:rPr>
          <w:rFonts w:eastAsiaTheme="minorHAnsi"/>
          <w:color w:val="000000" w:themeColor="text1"/>
          <w:lang w:val="en-US"/>
        </w:rPr>
        <w:t>are associated with</w:t>
      </w:r>
      <w:r w:rsidR="00704E5E">
        <w:rPr>
          <w:rFonts w:eastAsiaTheme="minorHAnsi"/>
          <w:color w:val="000000" w:themeColor="text1"/>
          <w:lang w:val="en-US"/>
        </w:rPr>
        <w:t xml:space="preserve"> seed accumulation through time</w:t>
      </w:r>
      <w:r w:rsidRPr="008050E5">
        <w:rPr>
          <w:rFonts w:eastAsiaTheme="minorHAnsi"/>
          <w:color w:val="000000" w:themeColor="text1"/>
          <w:lang w:val="en-US"/>
        </w:rPr>
        <w:t>, we</w:t>
      </w:r>
      <w:r w:rsidR="004B0985">
        <w:rPr>
          <w:rFonts w:eastAsiaTheme="minorHAnsi"/>
          <w:lang w:val="en-US"/>
        </w:rPr>
        <w:t xml:space="preserve"> </w:t>
      </w:r>
      <w:r w:rsidR="004B0985" w:rsidRPr="00AE732D">
        <w:rPr>
          <w:rFonts w:eastAsiaTheme="minorHAnsi"/>
          <w:lang w:val="en-US"/>
        </w:rPr>
        <w:t>compared</w:t>
      </w:r>
      <w:r w:rsidR="004B0985">
        <w:rPr>
          <w:rFonts w:eastAsiaTheme="minorHAnsi"/>
          <w:lang w:val="en-US"/>
        </w:rPr>
        <w:t xml:space="preserve"> several</w:t>
      </w:r>
      <w:r w:rsidR="004B0985" w:rsidRPr="00AE732D">
        <w:rPr>
          <w:rFonts w:eastAsiaTheme="minorHAnsi"/>
          <w:lang w:val="en-US"/>
        </w:rPr>
        <w:t xml:space="preserve"> generalized linear mixed models using an information theoretic approach</w:t>
      </w:r>
      <w:r w:rsidR="00E93DE7">
        <w:rPr>
          <w:rFonts w:eastAsiaTheme="minorHAnsi"/>
          <w:lang w:val="en-US"/>
        </w:rPr>
        <w:t xml:space="preserve"> (Table 1)</w:t>
      </w:r>
      <w:r w:rsidR="004B0985" w:rsidRPr="00AE732D">
        <w:rPr>
          <w:rFonts w:eastAsiaTheme="minorHAnsi"/>
          <w:lang w:val="en-US"/>
        </w:rPr>
        <w:t>.</w:t>
      </w:r>
      <w:r w:rsidR="004B0985">
        <w:rPr>
          <w:rFonts w:eastAsiaTheme="minorHAnsi"/>
          <w:lang w:val="en-US"/>
        </w:rPr>
        <w:t xml:space="preserve"> </w:t>
      </w:r>
      <w:r w:rsidR="004B0985" w:rsidRPr="008050E5">
        <w:rPr>
          <w:rFonts w:eastAsiaTheme="minorHAnsi"/>
          <w:color w:val="000000" w:themeColor="text1"/>
          <w:lang w:val="en-US"/>
        </w:rPr>
        <w:t>The dependent variable was seed counts</w:t>
      </w:r>
      <w:r w:rsidR="004B0985">
        <w:rPr>
          <w:rFonts w:eastAsiaTheme="minorHAnsi"/>
          <w:color w:val="000000" w:themeColor="text1"/>
          <w:lang w:val="en-US"/>
        </w:rPr>
        <w:t xml:space="preserve">, which was modeled with a </w:t>
      </w:r>
      <w:r w:rsidR="004B0985" w:rsidRPr="008050E5">
        <w:rPr>
          <w:rFonts w:eastAsiaTheme="minorHAnsi"/>
          <w:color w:val="000000" w:themeColor="text1"/>
          <w:lang w:val="en-US"/>
        </w:rPr>
        <w:t>Poisson</w:t>
      </w:r>
      <w:r w:rsidR="004B0985">
        <w:rPr>
          <w:rFonts w:eastAsiaTheme="minorHAnsi"/>
          <w:color w:val="000000" w:themeColor="text1"/>
          <w:lang w:val="en-US"/>
        </w:rPr>
        <w:t xml:space="preserve"> distribution due to significant zero-inflation in the dataset (60% zeros).</w:t>
      </w:r>
      <w:r w:rsidR="00C539F1">
        <w:rPr>
          <w:rFonts w:eastAsiaTheme="minorHAnsi"/>
          <w:color w:val="000000" w:themeColor="text1"/>
          <w:lang w:val="en-US"/>
        </w:rPr>
        <w:t xml:space="preserve"> </w:t>
      </w:r>
      <w:r w:rsidR="00704E5E" w:rsidRPr="002C73EC">
        <w:rPr>
          <w:rFonts w:eastAsiaTheme="minorHAnsi"/>
          <w:lang w:val="en-US"/>
        </w:rPr>
        <w:t xml:space="preserve">The </w:t>
      </w:r>
      <w:r w:rsidR="0039428D" w:rsidRPr="002C73EC">
        <w:rPr>
          <w:rFonts w:eastAsiaTheme="minorHAnsi"/>
          <w:lang w:val="en-US"/>
        </w:rPr>
        <w:t xml:space="preserve">global model </w:t>
      </w:r>
      <w:r w:rsidR="00704E5E" w:rsidRPr="002C73EC">
        <w:rPr>
          <w:rFonts w:eastAsiaTheme="minorHAnsi"/>
          <w:lang w:val="en-US"/>
        </w:rPr>
        <w:t xml:space="preserve">included </w:t>
      </w:r>
      <w:r w:rsidR="0039428D" w:rsidRPr="002C73EC">
        <w:rPr>
          <w:rFonts w:eastAsiaTheme="minorHAnsi"/>
          <w:lang w:val="en-US"/>
        </w:rPr>
        <w:t>the variables month, year, and body size as fixed effects, and the</w:t>
      </w:r>
      <w:r w:rsidR="00D009E6">
        <w:rPr>
          <w:rFonts w:eastAsiaTheme="minorHAnsi"/>
          <w:lang w:val="en-US"/>
        </w:rPr>
        <w:t xml:space="preserve"> </w:t>
      </w:r>
      <w:r w:rsidR="0039428D" w:rsidRPr="002C73EC">
        <w:rPr>
          <w:rFonts w:eastAsiaTheme="minorHAnsi"/>
          <w:lang w:val="en-US"/>
        </w:rPr>
        <w:t xml:space="preserve">individual identity of geladas was included as a random effect (nested within day of observation to account for repeat measurements). </w:t>
      </w:r>
      <w:r w:rsidR="00E93DE7">
        <w:rPr>
          <w:color w:val="000000" w:themeColor="text1"/>
          <w:lang w:val="en-US"/>
        </w:rPr>
        <w:t>Month and year were treated as nominal categorical variables.</w:t>
      </w:r>
      <w:r w:rsidR="00E93DE7">
        <w:rPr>
          <w:rFonts w:eastAsiaTheme="minorHAnsi"/>
          <w:lang w:val="en-US"/>
        </w:rPr>
        <w:t xml:space="preserve"> </w:t>
      </w:r>
      <w:r w:rsidR="0039428D" w:rsidRPr="002C73EC">
        <w:rPr>
          <w:rFonts w:eastAsiaTheme="minorHAnsi"/>
          <w:lang w:val="en-US"/>
        </w:rPr>
        <w:t xml:space="preserve">The other models consisted of various combinations of the fixed effects. </w:t>
      </w:r>
      <w:r w:rsidR="0039428D" w:rsidRPr="002C73EC">
        <w:rPr>
          <w:rFonts w:eastAsiaTheme="minorHAnsi"/>
          <w:color w:val="000000"/>
          <w:lang w:val="en-US"/>
        </w:rPr>
        <w:t>To compare model fit, we used the corrected Akaike information criterion (</w:t>
      </w:r>
      <w:proofErr w:type="spellStart"/>
      <w:r w:rsidR="0039428D" w:rsidRPr="002C73EC">
        <w:rPr>
          <w:rFonts w:eastAsiaTheme="minorHAnsi"/>
          <w:color w:val="000000"/>
          <w:lang w:val="en-US"/>
        </w:rPr>
        <w:t>AICc</w:t>
      </w:r>
      <w:proofErr w:type="spellEnd"/>
      <w:r w:rsidR="0039428D" w:rsidRPr="002C73EC">
        <w:rPr>
          <w:rFonts w:eastAsiaTheme="minorHAnsi"/>
          <w:color w:val="000000"/>
          <w:lang w:val="en-US"/>
        </w:rPr>
        <w:t>) and calculated model</w:t>
      </w:r>
      <w:r w:rsidR="0039428D" w:rsidRPr="002C73EC">
        <w:rPr>
          <w:rFonts w:eastAsiaTheme="minorHAnsi"/>
          <w:lang w:val="en-US"/>
        </w:rPr>
        <w:t xml:space="preserve"> </w:t>
      </w:r>
      <w:r w:rsidR="0039428D" w:rsidRPr="00257BA7">
        <w:rPr>
          <w:rFonts w:eastAsiaTheme="minorHAnsi"/>
          <w:color w:val="000000"/>
          <w:lang w:val="en-US"/>
        </w:rPr>
        <w:t>weights (</w:t>
      </w:r>
      <w:proofErr w:type="spellStart"/>
      <w:r w:rsidR="0039428D" w:rsidRPr="00257BA7">
        <w:rPr>
          <w:rFonts w:eastAsiaTheme="minorHAnsi"/>
          <w:i/>
          <w:iCs/>
          <w:color w:val="000000"/>
          <w:lang w:val="en-US"/>
        </w:rPr>
        <w:t>w</w:t>
      </w:r>
      <w:r w:rsidR="0039428D" w:rsidRPr="00257BA7">
        <w:rPr>
          <w:rFonts w:eastAsiaTheme="minorHAnsi"/>
          <w:i/>
          <w:iCs/>
          <w:color w:val="000000"/>
          <w:vertAlign w:val="subscript"/>
          <w:lang w:val="en-US"/>
        </w:rPr>
        <w:t>i</w:t>
      </w:r>
      <w:proofErr w:type="spellEnd"/>
      <w:r w:rsidR="0039428D" w:rsidRPr="00257BA7">
        <w:rPr>
          <w:rFonts w:eastAsiaTheme="minorHAnsi"/>
          <w:color w:val="000000"/>
          <w:lang w:val="en-US"/>
        </w:rPr>
        <w:t>) (</w:t>
      </w:r>
      <w:r w:rsidR="0039428D" w:rsidRPr="00257BA7">
        <w:rPr>
          <w:rFonts w:eastAsiaTheme="minorHAnsi"/>
          <w:color w:val="000000" w:themeColor="text1"/>
          <w:lang w:val="en-US"/>
        </w:rPr>
        <w:t xml:space="preserve">Anderson 2008). Lower </w:t>
      </w:r>
      <w:proofErr w:type="spellStart"/>
      <w:r w:rsidR="0039428D" w:rsidRPr="00257BA7">
        <w:rPr>
          <w:rFonts w:eastAsiaTheme="minorHAnsi"/>
          <w:color w:val="000000" w:themeColor="text1"/>
          <w:lang w:val="en-US"/>
        </w:rPr>
        <w:t>AICc</w:t>
      </w:r>
      <w:proofErr w:type="spellEnd"/>
      <w:r w:rsidR="0039428D" w:rsidRPr="00257BA7">
        <w:rPr>
          <w:rFonts w:eastAsiaTheme="minorHAnsi"/>
          <w:color w:val="000000" w:themeColor="text1"/>
          <w:lang w:val="en-US"/>
        </w:rPr>
        <w:t xml:space="preserve"> values indicate a better fit model to the data among t</w:t>
      </w:r>
      <w:r w:rsidR="0039428D" w:rsidRPr="00391C40">
        <w:rPr>
          <w:rFonts w:eastAsiaTheme="minorHAnsi"/>
          <w:color w:val="000000" w:themeColor="text1"/>
          <w:lang w:val="en-US"/>
        </w:rPr>
        <w:t xml:space="preserve">he candidate set (Burnham and Anderson 2002; Burnham et al. 2010). </w:t>
      </w:r>
      <w:r w:rsidR="00C539F1" w:rsidRPr="009B05B7">
        <w:rPr>
          <w:rFonts w:eastAsiaTheme="minorHAnsi"/>
          <w:color w:val="000000" w:themeColor="text1"/>
          <w:lang w:val="en-US"/>
        </w:rPr>
        <w:t>To assess</w:t>
      </w:r>
      <w:r w:rsidR="0039428D" w:rsidRPr="009B05B7">
        <w:rPr>
          <w:rFonts w:eastAsiaTheme="minorHAnsi"/>
          <w:color w:val="000000" w:themeColor="text1"/>
          <w:lang w:val="en-US"/>
        </w:rPr>
        <w:t xml:space="preserve"> goodness of fit, we also calculated marginal</w:t>
      </w:r>
      <w:r w:rsidR="004B0985" w:rsidRPr="00257BA7">
        <w:rPr>
          <w:rFonts w:eastAsiaTheme="minorHAnsi"/>
          <w:color w:val="000000" w:themeColor="text1"/>
          <w:lang w:val="en-US"/>
        </w:rPr>
        <w:t xml:space="preserve"> R</w:t>
      </w:r>
      <w:r w:rsidR="004B0985" w:rsidRPr="00257BA7">
        <w:rPr>
          <w:rFonts w:eastAsiaTheme="minorHAnsi"/>
          <w:color w:val="000000" w:themeColor="text1"/>
          <w:vertAlign w:val="superscript"/>
          <w:lang w:val="en-US"/>
        </w:rPr>
        <w:t>2</w:t>
      </w:r>
      <w:r w:rsidR="004B0985" w:rsidRPr="00257BA7">
        <w:rPr>
          <w:rFonts w:eastAsiaTheme="minorHAnsi"/>
          <w:color w:val="000000" w:themeColor="text1"/>
          <w:lang w:val="en-US"/>
        </w:rPr>
        <w:t xml:space="preserve"> values. We used RStudio for data analysis (RStudio 2012)</w:t>
      </w:r>
      <w:r w:rsidR="009555A8">
        <w:rPr>
          <w:rFonts w:eastAsiaTheme="minorHAnsi"/>
          <w:color w:val="000000" w:themeColor="text1"/>
          <w:lang w:val="en-US"/>
        </w:rPr>
        <w:t>,</w:t>
      </w:r>
      <w:r w:rsidR="004B0985" w:rsidRPr="00257BA7">
        <w:rPr>
          <w:rFonts w:eastAsiaTheme="minorHAnsi"/>
          <w:color w:val="000000" w:themeColor="text1"/>
          <w:lang w:val="en-US"/>
        </w:rPr>
        <w:t>the package lme4 (Bates et al. 201</w:t>
      </w:r>
      <w:r w:rsidR="00257BA7" w:rsidRPr="00257BA7">
        <w:rPr>
          <w:rFonts w:eastAsiaTheme="minorHAnsi"/>
          <w:color w:val="000000" w:themeColor="text1"/>
          <w:lang w:val="en-US"/>
        </w:rPr>
        <w:t>5</w:t>
      </w:r>
      <w:r w:rsidR="004B0985" w:rsidRPr="00257BA7">
        <w:rPr>
          <w:rFonts w:eastAsiaTheme="minorHAnsi"/>
          <w:color w:val="000000" w:themeColor="text1"/>
          <w:lang w:val="en-US"/>
        </w:rPr>
        <w:t>) for the mixed modeling portion of the analysis</w:t>
      </w:r>
      <w:r w:rsidR="009555A8">
        <w:rPr>
          <w:rFonts w:eastAsiaTheme="minorHAnsi"/>
          <w:color w:val="000000" w:themeColor="text1"/>
          <w:lang w:val="en-US"/>
        </w:rPr>
        <w:t xml:space="preserve">, </w:t>
      </w:r>
      <w:proofErr w:type="spellStart"/>
      <w:r w:rsidR="004B0985" w:rsidRPr="00257BA7">
        <w:rPr>
          <w:rFonts w:eastAsiaTheme="minorHAnsi"/>
          <w:color w:val="000000" w:themeColor="text1"/>
          <w:lang w:val="en-US"/>
        </w:rPr>
        <w:t>AICcmodavg</w:t>
      </w:r>
      <w:proofErr w:type="spellEnd"/>
      <w:r w:rsidR="004B0985" w:rsidRPr="00257BA7">
        <w:rPr>
          <w:rFonts w:eastAsiaTheme="minorHAnsi"/>
          <w:color w:val="000000" w:themeColor="text1"/>
          <w:lang w:val="en-US"/>
        </w:rPr>
        <w:t xml:space="preserve"> (</w:t>
      </w:r>
      <w:r w:rsidR="004B0985" w:rsidRPr="00391C40">
        <w:rPr>
          <w:rFonts w:eastAsiaTheme="minorHAnsi"/>
          <w:color w:val="000000" w:themeColor="text1"/>
          <w:lang w:val="en-US"/>
        </w:rPr>
        <w:t xml:space="preserve">Mazerolle 2013) to compute </w:t>
      </w:r>
      <w:proofErr w:type="spellStart"/>
      <w:r w:rsidR="004B0985" w:rsidRPr="00391C40">
        <w:rPr>
          <w:rFonts w:eastAsiaTheme="minorHAnsi"/>
          <w:color w:val="000000" w:themeColor="text1"/>
          <w:lang w:val="en-US"/>
        </w:rPr>
        <w:t>ΔAICc</w:t>
      </w:r>
      <w:proofErr w:type="spellEnd"/>
      <w:r w:rsidR="004B0985" w:rsidRPr="00391C40">
        <w:rPr>
          <w:rFonts w:eastAsiaTheme="minorHAnsi"/>
          <w:color w:val="000000" w:themeColor="text1"/>
          <w:lang w:val="en-US"/>
        </w:rPr>
        <w:t xml:space="preserve"> and Akaike weights for all candidate models</w:t>
      </w:r>
      <w:r w:rsidR="009555A8">
        <w:rPr>
          <w:rFonts w:eastAsiaTheme="minorHAnsi"/>
          <w:color w:val="000000" w:themeColor="text1"/>
          <w:lang w:val="en-US"/>
        </w:rPr>
        <w:t>,</w:t>
      </w:r>
      <w:r w:rsidR="004B0985" w:rsidRPr="00391C40">
        <w:rPr>
          <w:rFonts w:eastAsiaTheme="minorHAnsi"/>
          <w:color w:val="000000" w:themeColor="text1"/>
          <w:lang w:val="en-US"/>
        </w:rPr>
        <w:t xml:space="preserve"> and </w:t>
      </w:r>
      <w:proofErr w:type="spellStart"/>
      <w:r w:rsidR="004B0985" w:rsidRPr="00391C40">
        <w:rPr>
          <w:rFonts w:eastAsiaTheme="minorHAnsi"/>
          <w:color w:val="000000" w:themeColor="text1"/>
          <w:lang w:val="en-US"/>
        </w:rPr>
        <w:t>MuMIn</w:t>
      </w:r>
      <w:proofErr w:type="spellEnd"/>
      <w:r w:rsidR="004B0985" w:rsidRPr="00391C40">
        <w:rPr>
          <w:rFonts w:eastAsiaTheme="minorHAnsi"/>
          <w:color w:val="000000" w:themeColor="text1"/>
          <w:lang w:val="en-US"/>
        </w:rPr>
        <w:t xml:space="preserve"> (Barton 2011) to estimate marginal R</w:t>
      </w:r>
      <w:r w:rsidR="004B0985" w:rsidRPr="00391C40">
        <w:rPr>
          <w:rFonts w:eastAsiaTheme="minorHAnsi"/>
          <w:color w:val="000000" w:themeColor="text1"/>
          <w:vertAlign w:val="superscript"/>
          <w:lang w:val="en-US"/>
        </w:rPr>
        <w:t>2</w:t>
      </w:r>
      <w:r w:rsidR="004B0985" w:rsidRPr="009B05B7">
        <w:rPr>
          <w:rFonts w:eastAsiaTheme="minorHAnsi"/>
          <w:color w:val="000000" w:themeColor="text1"/>
          <w:lang w:val="en-US"/>
        </w:rPr>
        <w:t xml:space="preserve"> values.</w:t>
      </w:r>
    </w:p>
    <w:p w14:paraId="2D0E0B07" w14:textId="77777777" w:rsidR="00364685" w:rsidRDefault="00364685" w:rsidP="004E5E45">
      <w:pPr>
        <w:spacing w:line="480" w:lineRule="auto"/>
        <w:rPr>
          <w:rFonts w:eastAsiaTheme="minorHAnsi"/>
          <w:color w:val="000000"/>
          <w:lang w:val="en-US"/>
        </w:rPr>
      </w:pPr>
    </w:p>
    <w:p w14:paraId="66456713" w14:textId="2E2EB82E" w:rsidR="007014F2" w:rsidRPr="008050E5" w:rsidRDefault="00364685" w:rsidP="004E5E45">
      <w:pPr>
        <w:spacing w:line="480" w:lineRule="auto"/>
        <w:rPr>
          <w:rFonts w:eastAsiaTheme="minorHAnsi"/>
          <w:color w:val="000000" w:themeColor="text1"/>
          <w:lang w:val="en-US"/>
        </w:rPr>
      </w:pPr>
      <w:r w:rsidRPr="00BA6469">
        <w:rPr>
          <w:rFonts w:ascii="Times" w:hAnsi="Times" w:cs="Arial"/>
          <w:iCs/>
          <w:smallCaps/>
          <w:lang w:val="en-US"/>
        </w:rPr>
        <w:t>Question 4 (distribution of seed accumulation across body regions)</w:t>
      </w:r>
      <w:r>
        <w:rPr>
          <w:rFonts w:ascii="Times" w:hAnsi="Times" w:cs="Arial"/>
          <w:iCs/>
          <w:smallCaps/>
          <w:lang w:val="en-US"/>
        </w:rPr>
        <w:t>.</w:t>
      </w:r>
      <w:r w:rsidRPr="00BA6469">
        <w:rPr>
          <w:rFonts w:ascii="Times" w:hAnsi="Times" w:cs="Arial"/>
          <w:iCs/>
          <w:smallCaps/>
          <w:lang w:val="en-US"/>
        </w:rPr>
        <w:t>-</w:t>
      </w:r>
      <w:r>
        <w:rPr>
          <w:color w:val="000000" w:themeColor="text1"/>
          <w:lang w:val="en-US"/>
        </w:rPr>
        <w:t xml:space="preserve"> </w:t>
      </w:r>
      <w:r w:rsidR="00704386" w:rsidRPr="008050E5">
        <w:rPr>
          <w:rFonts w:eastAsiaTheme="minorHAnsi"/>
          <w:color w:val="000000" w:themeColor="text1"/>
          <w:lang w:val="en-US"/>
        </w:rPr>
        <w:t xml:space="preserve">We assigned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to </w:t>
      </w:r>
      <w:r w:rsidR="00FB227B" w:rsidRPr="008050E5">
        <w:rPr>
          <w:rFonts w:eastAsiaTheme="minorHAnsi"/>
          <w:color w:val="000000" w:themeColor="text1"/>
          <w:lang w:val="en-US"/>
        </w:rPr>
        <w:t xml:space="preserve">several </w:t>
      </w:r>
      <w:r w:rsidR="00177987">
        <w:rPr>
          <w:rFonts w:eastAsiaTheme="minorHAnsi"/>
          <w:color w:val="000000" w:themeColor="text1"/>
          <w:lang w:val="en-US"/>
        </w:rPr>
        <w:t>body region</w:t>
      </w:r>
      <w:r w:rsidR="00704386" w:rsidRPr="008050E5">
        <w:rPr>
          <w:rFonts w:eastAsiaTheme="minorHAnsi"/>
          <w:color w:val="000000" w:themeColor="text1"/>
          <w:lang w:val="en-US"/>
        </w:rPr>
        <w:t xml:space="preserve"> locations</w:t>
      </w:r>
      <w:r w:rsidR="00FB227B" w:rsidRPr="008050E5">
        <w:rPr>
          <w:rFonts w:eastAsiaTheme="minorHAnsi"/>
          <w:color w:val="000000" w:themeColor="text1"/>
          <w:lang w:val="en-US"/>
        </w:rPr>
        <w:t xml:space="preserve"> (Fig. </w:t>
      </w:r>
      <w:r w:rsidR="000D5CCC" w:rsidRPr="008050E5">
        <w:rPr>
          <w:rFonts w:eastAsiaTheme="minorHAnsi"/>
          <w:color w:val="000000" w:themeColor="text1"/>
          <w:lang w:val="en-US"/>
        </w:rPr>
        <w:t>2</w:t>
      </w:r>
      <w:r w:rsidR="00FB227B" w:rsidRPr="008050E5">
        <w:rPr>
          <w:rFonts w:eastAsiaTheme="minorHAnsi"/>
          <w:color w:val="000000" w:themeColor="text1"/>
          <w:lang w:val="en-US"/>
        </w:rPr>
        <w:t>). These included the</w:t>
      </w:r>
      <w:r w:rsidR="00704386" w:rsidRPr="008050E5">
        <w:rPr>
          <w:rFonts w:eastAsiaTheme="minorHAnsi"/>
          <w:color w:val="000000" w:themeColor="text1"/>
          <w:lang w:val="en-US"/>
        </w:rPr>
        <w:t xml:space="preserve"> face, head, upper back, mid-back, lower back, </w:t>
      </w:r>
      <w:proofErr w:type="spellStart"/>
      <w:r w:rsidR="00704386" w:rsidRPr="008050E5">
        <w:rPr>
          <w:rFonts w:eastAsiaTheme="minorHAnsi"/>
          <w:color w:val="000000" w:themeColor="text1"/>
          <w:lang w:val="en-US"/>
        </w:rPr>
        <w:t>ventrum</w:t>
      </w:r>
      <w:proofErr w:type="spellEnd"/>
      <w:r w:rsidR="00704386" w:rsidRPr="008050E5">
        <w:rPr>
          <w:rFonts w:eastAsiaTheme="minorHAnsi"/>
          <w:color w:val="000000" w:themeColor="text1"/>
          <w:lang w:val="en-US"/>
        </w:rPr>
        <w:t xml:space="preserve">, </w:t>
      </w:r>
      <w:r w:rsidR="00DB0EBB" w:rsidRPr="008050E5">
        <w:rPr>
          <w:rFonts w:eastAsiaTheme="minorHAnsi"/>
          <w:color w:val="000000" w:themeColor="text1"/>
          <w:lang w:val="en-US"/>
        </w:rPr>
        <w:t>cape (in the case of adult males)</w:t>
      </w:r>
      <w:r w:rsidR="00704386" w:rsidRPr="008050E5">
        <w:rPr>
          <w:rFonts w:eastAsiaTheme="minorHAnsi"/>
          <w:color w:val="000000" w:themeColor="text1"/>
          <w:lang w:val="en-US"/>
        </w:rPr>
        <w:t>, shoulder, upper arm/elbow, forearm, wrist/hand, flank, hip, thigh/knee, lower leg, ankle/foot, hindquarters, proximal tail, mid</w:t>
      </w:r>
      <w:r w:rsidR="00A10C3B" w:rsidRPr="008050E5">
        <w:rPr>
          <w:rFonts w:eastAsiaTheme="minorHAnsi"/>
          <w:color w:val="000000" w:themeColor="text1"/>
          <w:lang w:val="en-US"/>
        </w:rPr>
        <w:t xml:space="preserve"> </w:t>
      </w:r>
      <w:r w:rsidR="00704386" w:rsidRPr="008050E5">
        <w:rPr>
          <w:rFonts w:eastAsiaTheme="minorHAnsi"/>
          <w:color w:val="000000" w:themeColor="text1"/>
          <w:lang w:val="en-US"/>
        </w:rPr>
        <w:t>tail, and distal tail</w:t>
      </w:r>
      <w:r w:rsidR="007169BF" w:rsidRPr="008050E5">
        <w:rPr>
          <w:rFonts w:eastAsiaTheme="minorHAnsi"/>
          <w:color w:val="000000" w:themeColor="text1"/>
          <w:lang w:val="en-US"/>
        </w:rPr>
        <w:t>.</w:t>
      </w:r>
      <w:r w:rsidR="00C919CA" w:rsidRPr="008050E5">
        <w:rPr>
          <w:rFonts w:eastAsiaTheme="minorHAnsi"/>
          <w:color w:val="000000" w:themeColor="text1"/>
          <w:lang w:val="en-US"/>
        </w:rPr>
        <w:t xml:space="preserve"> Although the adult male cape overlaps with other </w:t>
      </w:r>
      <w:r w:rsidR="00177987">
        <w:rPr>
          <w:rFonts w:eastAsiaTheme="minorHAnsi"/>
          <w:color w:val="000000" w:themeColor="text1"/>
          <w:lang w:val="en-US"/>
        </w:rPr>
        <w:t>body region</w:t>
      </w:r>
      <w:r w:rsidR="00C919CA" w:rsidRPr="008050E5">
        <w:rPr>
          <w:rFonts w:eastAsiaTheme="minorHAnsi"/>
          <w:color w:val="000000" w:themeColor="text1"/>
          <w:lang w:val="en-US"/>
        </w:rPr>
        <w:t>s (e.g.</w:t>
      </w:r>
      <w:r w:rsidR="003D1A8D">
        <w:rPr>
          <w:rFonts w:eastAsiaTheme="minorHAnsi"/>
          <w:color w:val="000000" w:themeColor="text1"/>
          <w:lang w:val="en-US"/>
        </w:rPr>
        <w:t>,</w:t>
      </w:r>
      <w:r w:rsidR="00C919CA" w:rsidRPr="008050E5">
        <w:rPr>
          <w:rFonts w:eastAsiaTheme="minorHAnsi"/>
          <w:color w:val="000000" w:themeColor="text1"/>
          <w:lang w:val="en-US"/>
        </w:rPr>
        <w:t xml:space="preserve"> shoulder, back, and flank), we </w:t>
      </w:r>
      <w:r w:rsidR="000B137F" w:rsidRPr="008050E5">
        <w:rPr>
          <w:rFonts w:eastAsiaTheme="minorHAnsi"/>
          <w:color w:val="000000" w:themeColor="text1"/>
          <w:lang w:val="en-US"/>
        </w:rPr>
        <w:t xml:space="preserve">coded </w:t>
      </w:r>
      <w:r w:rsidR="00F57A23" w:rsidRPr="008050E5">
        <w:rPr>
          <w:rFonts w:eastAsiaTheme="minorHAnsi"/>
          <w:color w:val="000000" w:themeColor="text1"/>
          <w:lang w:val="en-US"/>
        </w:rPr>
        <w:t>it</w:t>
      </w:r>
      <w:r w:rsidR="00C919CA" w:rsidRPr="008050E5">
        <w:rPr>
          <w:rFonts w:eastAsiaTheme="minorHAnsi"/>
          <w:color w:val="000000" w:themeColor="text1"/>
          <w:lang w:val="en-US"/>
        </w:rPr>
        <w:t xml:space="preserve"> </w:t>
      </w:r>
      <w:r w:rsidR="003D4587" w:rsidRPr="008050E5">
        <w:rPr>
          <w:rFonts w:eastAsiaTheme="minorHAnsi"/>
          <w:color w:val="000000" w:themeColor="text1"/>
          <w:lang w:val="en-US"/>
        </w:rPr>
        <w:t xml:space="preserve">as </w:t>
      </w:r>
      <w:r w:rsidR="00C919CA" w:rsidRPr="008050E5">
        <w:rPr>
          <w:rFonts w:eastAsiaTheme="minorHAnsi"/>
          <w:color w:val="000000" w:themeColor="text1"/>
          <w:lang w:val="en-US"/>
        </w:rPr>
        <w:t xml:space="preserve">a distinct </w:t>
      </w:r>
      <w:r w:rsidR="00177987">
        <w:rPr>
          <w:rFonts w:eastAsiaTheme="minorHAnsi"/>
          <w:color w:val="000000" w:themeColor="text1"/>
          <w:lang w:val="en-US"/>
        </w:rPr>
        <w:t>body region</w:t>
      </w:r>
      <w:r w:rsidR="00C919CA" w:rsidRPr="008050E5">
        <w:rPr>
          <w:rFonts w:eastAsiaTheme="minorHAnsi"/>
          <w:color w:val="000000" w:themeColor="text1"/>
          <w:lang w:val="en-US"/>
        </w:rPr>
        <w:t xml:space="preserve"> because of its prominence</w:t>
      </w:r>
      <w:r w:rsidR="007D4AE5" w:rsidRPr="008050E5">
        <w:rPr>
          <w:rFonts w:eastAsiaTheme="minorHAnsi"/>
          <w:color w:val="000000" w:themeColor="text1"/>
          <w:lang w:val="en-US"/>
        </w:rPr>
        <w:t xml:space="preserve"> (Fig. </w:t>
      </w:r>
      <w:r w:rsidR="000D5CCC" w:rsidRPr="008050E5">
        <w:rPr>
          <w:rFonts w:eastAsiaTheme="minorHAnsi"/>
          <w:color w:val="000000" w:themeColor="text1"/>
          <w:lang w:val="en-US"/>
        </w:rPr>
        <w:t>1</w:t>
      </w:r>
      <w:r w:rsidR="003654B5" w:rsidRPr="008050E5">
        <w:rPr>
          <w:rFonts w:eastAsiaTheme="minorHAnsi"/>
          <w:color w:val="000000" w:themeColor="text1"/>
          <w:lang w:val="en-US"/>
        </w:rPr>
        <w:t>E-F</w:t>
      </w:r>
      <w:r w:rsidR="007D4AE5" w:rsidRPr="008050E5">
        <w:rPr>
          <w:rFonts w:eastAsiaTheme="minorHAnsi"/>
          <w:color w:val="000000" w:themeColor="text1"/>
          <w:lang w:val="en-US"/>
        </w:rPr>
        <w:t>)</w:t>
      </w:r>
      <w:r w:rsidR="00F57A23" w:rsidRPr="008050E5">
        <w:rPr>
          <w:rFonts w:eastAsiaTheme="minorHAnsi"/>
          <w:color w:val="000000" w:themeColor="text1"/>
          <w:lang w:val="en-US"/>
        </w:rPr>
        <w:t>.</w:t>
      </w:r>
      <w:r w:rsidR="001207CD" w:rsidRPr="008050E5">
        <w:rPr>
          <w:rFonts w:eastAsiaTheme="minorHAnsi"/>
          <w:color w:val="000000" w:themeColor="text1"/>
          <w:lang w:val="en-US"/>
        </w:rPr>
        <w:t xml:space="preserve"> We distinguished between the cape and </w:t>
      </w:r>
      <w:r w:rsidR="00A02687" w:rsidRPr="008050E5">
        <w:rPr>
          <w:rFonts w:eastAsiaTheme="minorHAnsi"/>
          <w:color w:val="000000" w:themeColor="text1"/>
          <w:lang w:val="en-US"/>
        </w:rPr>
        <w:t xml:space="preserve">the nearest </w:t>
      </w:r>
      <w:r w:rsidR="001207CD" w:rsidRPr="008050E5">
        <w:rPr>
          <w:rFonts w:eastAsiaTheme="minorHAnsi"/>
          <w:color w:val="000000" w:themeColor="text1"/>
          <w:lang w:val="en-US"/>
        </w:rPr>
        <w:t xml:space="preserve">body location on the basis of proximity of the </w:t>
      </w:r>
      <w:r w:rsidR="001207CD" w:rsidRPr="008050E5">
        <w:rPr>
          <w:rFonts w:eastAsiaTheme="minorHAnsi"/>
          <w:color w:val="000000" w:themeColor="text1"/>
          <w:lang w:val="en-US"/>
        </w:rPr>
        <w:lastRenderedPageBreak/>
        <w:t>seed to the skin. When seeds were attached to the shorter hair closer</w:t>
      </w:r>
      <w:r w:rsidR="00F57A23" w:rsidRPr="008050E5">
        <w:rPr>
          <w:rFonts w:eastAsiaTheme="minorHAnsi"/>
          <w:color w:val="000000" w:themeColor="text1"/>
          <w:lang w:val="en-US"/>
        </w:rPr>
        <w:t xml:space="preserve"> to the skin, </w:t>
      </w:r>
      <w:r w:rsidR="001207CD" w:rsidRPr="008050E5">
        <w:rPr>
          <w:rFonts w:eastAsiaTheme="minorHAnsi"/>
          <w:color w:val="000000" w:themeColor="text1"/>
          <w:lang w:val="en-US"/>
        </w:rPr>
        <w:t>we coded these seeds by</w:t>
      </w:r>
      <w:r w:rsidR="00F57A23" w:rsidRPr="008050E5">
        <w:rPr>
          <w:rFonts w:eastAsiaTheme="minorHAnsi"/>
          <w:color w:val="000000" w:themeColor="text1"/>
          <w:lang w:val="en-US"/>
        </w:rPr>
        <w:t xml:space="preserve"> location</w:t>
      </w:r>
      <w:r w:rsidR="001207CD" w:rsidRPr="008050E5">
        <w:rPr>
          <w:rFonts w:eastAsiaTheme="minorHAnsi"/>
          <w:color w:val="000000" w:themeColor="text1"/>
          <w:lang w:val="en-US"/>
        </w:rPr>
        <w:t xml:space="preserve"> rather than</w:t>
      </w:r>
      <w:r w:rsidR="009374C5">
        <w:rPr>
          <w:rFonts w:eastAsiaTheme="minorHAnsi"/>
          <w:color w:val="000000" w:themeColor="text1"/>
          <w:lang w:val="en-US"/>
        </w:rPr>
        <w:t xml:space="preserve"> as</w:t>
      </w:r>
      <w:r w:rsidR="007D4AE5" w:rsidRPr="008050E5">
        <w:rPr>
          <w:rFonts w:eastAsiaTheme="minorHAnsi"/>
          <w:color w:val="000000" w:themeColor="text1"/>
          <w:lang w:val="en-US"/>
        </w:rPr>
        <w:t xml:space="preserve"> belonging to the</w:t>
      </w:r>
      <w:r w:rsidR="001207CD" w:rsidRPr="008050E5">
        <w:rPr>
          <w:rFonts w:eastAsiaTheme="minorHAnsi"/>
          <w:color w:val="000000" w:themeColor="text1"/>
          <w:lang w:val="en-US"/>
        </w:rPr>
        <w:t xml:space="preserve"> cape</w:t>
      </w:r>
      <w:r w:rsidR="00F57A23" w:rsidRPr="008050E5">
        <w:rPr>
          <w:rFonts w:eastAsiaTheme="minorHAnsi"/>
          <w:color w:val="000000" w:themeColor="text1"/>
          <w:lang w:val="en-US"/>
        </w:rPr>
        <w:t xml:space="preserve">. </w:t>
      </w:r>
      <w:r w:rsidR="001207CD" w:rsidRPr="008050E5">
        <w:rPr>
          <w:rFonts w:eastAsiaTheme="minorHAnsi"/>
          <w:color w:val="000000" w:themeColor="text1"/>
          <w:lang w:val="en-US"/>
        </w:rPr>
        <w:t>Seeds</w:t>
      </w:r>
      <w:r w:rsidR="00F57A23" w:rsidRPr="008050E5">
        <w:rPr>
          <w:rFonts w:eastAsiaTheme="minorHAnsi"/>
          <w:color w:val="000000" w:themeColor="text1"/>
          <w:lang w:val="en-US"/>
        </w:rPr>
        <w:t xml:space="preserve"> coded </w:t>
      </w:r>
      <w:r w:rsidR="003D1A8D">
        <w:rPr>
          <w:rFonts w:eastAsiaTheme="minorHAnsi"/>
          <w:color w:val="000000" w:themeColor="text1"/>
          <w:lang w:val="en-US"/>
        </w:rPr>
        <w:t>as</w:t>
      </w:r>
      <w:r w:rsidR="003D1A8D" w:rsidRPr="008050E5">
        <w:rPr>
          <w:rFonts w:eastAsiaTheme="minorHAnsi"/>
          <w:color w:val="000000" w:themeColor="text1"/>
          <w:lang w:val="en-US"/>
        </w:rPr>
        <w:t xml:space="preserve"> </w:t>
      </w:r>
      <w:r w:rsidR="00F57A23" w:rsidRPr="008050E5">
        <w:rPr>
          <w:rFonts w:eastAsiaTheme="minorHAnsi"/>
          <w:color w:val="000000" w:themeColor="text1"/>
          <w:lang w:val="en-US"/>
        </w:rPr>
        <w:t xml:space="preserve">‘cape’ were </w:t>
      </w:r>
      <w:r w:rsidR="005E7FFB" w:rsidRPr="008050E5">
        <w:rPr>
          <w:rFonts w:eastAsiaTheme="minorHAnsi"/>
          <w:color w:val="000000" w:themeColor="text1"/>
          <w:lang w:val="en-US"/>
        </w:rPr>
        <w:t>those</w:t>
      </w:r>
      <w:r w:rsidR="00F57A23" w:rsidRPr="008050E5">
        <w:rPr>
          <w:rFonts w:eastAsiaTheme="minorHAnsi"/>
          <w:color w:val="000000" w:themeColor="text1"/>
          <w:lang w:val="en-US"/>
        </w:rPr>
        <w:t xml:space="preserve"> on the outer, shaggy portion of the coat. </w:t>
      </w:r>
      <w:r w:rsidR="00C919CA" w:rsidRPr="008050E5">
        <w:rPr>
          <w:rFonts w:eastAsiaTheme="minorHAnsi"/>
          <w:color w:val="000000" w:themeColor="text1"/>
          <w:lang w:val="en-US"/>
        </w:rPr>
        <w:t>Because we did not double count</w:t>
      </w:r>
      <w:r w:rsidR="00F57A23" w:rsidRPr="008050E5">
        <w:rPr>
          <w:rFonts w:eastAsiaTheme="minorHAnsi"/>
          <w:color w:val="000000" w:themeColor="text1"/>
          <w:lang w:val="en-US"/>
        </w:rPr>
        <w:t xml:space="preserve"> seeds</w:t>
      </w:r>
      <w:r w:rsidR="00C919CA" w:rsidRPr="008050E5">
        <w:rPr>
          <w:rFonts w:eastAsiaTheme="minorHAnsi"/>
          <w:color w:val="000000" w:themeColor="text1"/>
          <w:lang w:val="en-US"/>
        </w:rPr>
        <w:t>, this coding scheme necessarily results in</w:t>
      </w:r>
      <w:r w:rsidR="00F57A23" w:rsidRPr="008050E5">
        <w:rPr>
          <w:rFonts w:eastAsiaTheme="minorHAnsi"/>
          <w:color w:val="000000" w:themeColor="text1"/>
          <w:lang w:val="en-US"/>
        </w:rPr>
        <w:t xml:space="preserve"> elevated counts for the cape and</w:t>
      </w:r>
      <w:r w:rsidR="00C919CA" w:rsidRPr="008050E5">
        <w:rPr>
          <w:rFonts w:eastAsiaTheme="minorHAnsi"/>
          <w:color w:val="000000" w:themeColor="text1"/>
          <w:lang w:val="en-US"/>
        </w:rPr>
        <w:t xml:space="preserve"> lower counts </w:t>
      </w:r>
      <w:r w:rsidR="00F57A23" w:rsidRPr="008050E5">
        <w:rPr>
          <w:rFonts w:eastAsiaTheme="minorHAnsi"/>
          <w:color w:val="000000" w:themeColor="text1"/>
          <w:lang w:val="en-US"/>
        </w:rPr>
        <w:t>for</w:t>
      </w:r>
      <w:r w:rsidR="00C919CA" w:rsidRPr="008050E5">
        <w:rPr>
          <w:rFonts w:eastAsiaTheme="minorHAnsi"/>
          <w:color w:val="000000" w:themeColor="text1"/>
          <w:lang w:val="en-US"/>
        </w:rPr>
        <w:t xml:space="preserve"> other</w:t>
      </w:r>
      <w:r w:rsidR="00A02687" w:rsidRPr="008050E5">
        <w:rPr>
          <w:rFonts w:eastAsiaTheme="minorHAnsi"/>
          <w:color w:val="000000" w:themeColor="text1"/>
          <w:lang w:val="en-US"/>
        </w:rPr>
        <w:t xml:space="preserve"> </w:t>
      </w:r>
      <w:r w:rsidR="00C919CA" w:rsidRPr="008050E5">
        <w:rPr>
          <w:rFonts w:eastAsiaTheme="minorHAnsi"/>
          <w:color w:val="000000" w:themeColor="text1"/>
          <w:lang w:val="en-US"/>
        </w:rPr>
        <w:t>parts.</w:t>
      </w:r>
      <w:r w:rsidR="00A10C3B" w:rsidRPr="008050E5">
        <w:rPr>
          <w:rFonts w:eastAsiaTheme="minorHAnsi"/>
          <w:color w:val="000000" w:themeColor="text1"/>
          <w:lang w:val="en-US"/>
        </w:rPr>
        <w:t xml:space="preserve"> </w:t>
      </w:r>
      <w:r w:rsidR="007014F2" w:rsidRPr="008050E5">
        <w:rPr>
          <w:rFonts w:eastAsiaTheme="minorHAnsi"/>
          <w:color w:val="000000" w:themeColor="text1"/>
          <w:lang w:val="en-US"/>
        </w:rPr>
        <w:t xml:space="preserve">To assess whether particular </w:t>
      </w:r>
      <w:r w:rsidR="00177987">
        <w:rPr>
          <w:rFonts w:eastAsiaTheme="minorHAnsi"/>
          <w:color w:val="000000" w:themeColor="text1"/>
          <w:lang w:val="en-US"/>
        </w:rPr>
        <w:t>body region</w:t>
      </w:r>
      <w:r w:rsidR="007014F2" w:rsidRPr="008050E5">
        <w:rPr>
          <w:rFonts w:eastAsiaTheme="minorHAnsi"/>
          <w:color w:val="000000" w:themeColor="text1"/>
          <w:lang w:val="en-US"/>
        </w:rPr>
        <w:t>s accumulate</w:t>
      </w:r>
      <w:r w:rsidR="00A10C3B" w:rsidRPr="008050E5">
        <w:rPr>
          <w:rFonts w:eastAsiaTheme="minorHAnsi"/>
          <w:color w:val="000000" w:themeColor="text1"/>
          <w:lang w:val="en-US"/>
        </w:rPr>
        <w:t>d</w:t>
      </w:r>
      <w:r w:rsidR="007014F2" w:rsidRPr="008050E5">
        <w:rPr>
          <w:rFonts w:eastAsiaTheme="minorHAnsi"/>
          <w:color w:val="000000" w:themeColor="text1"/>
          <w:lang w:val="en-US"/>
        </w:rPr>
        <w:t xml:space="preserve"> more seeds, we restricted the analysis to the months of </w:t>
      </w:r>
      <w:r w:rsidR="0039428D" w:rsidRPr="004E5E45">
        <w:rPr>
          <w:rFonts w:eastAsiaTheme="minorHAnsi"/>
          <w:color w:val="000000" w:themeColor="text1"/>
          <w:lang w:val="en-US"/>
        </w:rPr>
        <w:t>June</w:t>
      </w:r>
      <w:r w:rsidR="007014F2" w:rsidRPr="004E5E45">
        <w:rPr>
          <w:rFonts w:eastAsiaTheme="minorHAnsi"/>
          <w:color w:val="000000" w:themeColor="text1"/>
          <w:lang w:val="en-US"/>
        </w:rPr>
        <w:t>-</w:t>
      </w:r>
      <w:r w:rsidR="0039428D" w:rsidRPr="004E5E45">
        <w:rPr>
          <w:rFonts w:eastAsiaTheme="minorHAnsi"/>
          <w:color w:val="000000" w:themeColor="text1"/>
          <w:lang w:val="en-US"/>
        </w:rPr>
        <w:t>December</w:t>
      </w:r>
      <w:r w:rsidR="009555A8">
        <w:rPr>
          <w:rFonts w:eastAsiaTheme="minorHAnsi"/>
          <w:color w:val="000000" w:themeColor="text1"/>
          <w:lang w:val="en-US"/>
        </w:rPr>
        <w:t xml:space="preserve"> when seeds were most abundant </w:t>
      </w:r>
      <w:r w:rsidR="007014F2" w:rsidRPr="008050E5">
        <w:rPr>
          <w:rFonts w:eastAsiaTheme="minorHAnsi"/>
          <w:color w:val="000000" w:themeColor="text1"/>
          <w:lang w:val="en-US"/>
        </w:rPr>
        <w:t xml:space="preserve">. For each day, we summed the number of seeds </w:t>
      </w:r>
      <w:r w:rsidR="006476C3">
        <w:rPr>
          <w:rFonts w:eastAsiaTheme="minorHAnsi"/>
          <w:color w:val="000000" w:themeColor="text1"/>
          <w:lang w:val="en-US"/>
        </w:rPr>
        <w:t>on</w:t>
      </w:r>
      <w:r w:rsidR="007014F2" w:rsidRPr="008050E5">
        <w:rPr>
          <w:rFonts w:eastAsiaTheme="minorHAnsi"/>
          <w:color w:val="000000" w:themeColor="text1"/>
          <w:lang w:val="en-US"/>
        </w:rPr>
        <w:t xml:space="preserve"> a given body location across all individuals of a given size class</w:t>
      </w:r>
      <w:r w:rsidR="003654B5" w:rsidRPr="008050E5">
        <w:rPr>
          <w:rFonts w:eastAsiaTheme="minorHAnsi"/>
          <w:color w:val="000000" w:themeColor="text1"/>
          <w:lang w:val="en-US"/>
        </w:rPr>
        <w:t xml:space="preserve">, </w:t>
      </w:r>
      <w:r w:rsidR="0039428D">
        <w:rPr>
          <w:rFonts w:eastAsiaTheme="minorHAnsi"/>
          <w:color w:val="000000" w:themeColor="text1"/>
          <w:lang w:val="en-US"/>
        </w:rPr>
        <w:t xml:space="preserve">then </w:t>
      </w:r>
      <w:r w:rsidR="003654B5" w:rsidRPr="008050E5">
        <w:rPr>
          <w:rFonts w:eastAsiaTheme="minorHAnsi"/>
          <w:color w:val="000000" w:themeColor="text1"/>
          <w:lang w:val="en-US"/>
        </w:rPr>
        <w:t>averaged across months</w:t>
      </w:r>
      <w:r w:rsidR="007014F2" w:rsidRPr="008050E5">
        <w:rPr>
          <w:rFonts w:eastAsiaTheme="minorHAnsi"/>
          <w:color w:val="000000" w:themeColor="text1"/>
          <w:lang w:val="en-US"/>
        </w:rPr>
        <w:t>.</w:t>
      </w:r>
      <w:r w:rsidR="0039428D">
        <w:rPr>
          <w:rFonts w:eastAsiaTheme="minorHAnsi"/>
          <w:color w:val="000000" w:themeColor="text1"/>
          <w:lang w:val="en-US"/>
        </w:rPr>
        <w:t xml:space="preserve"> We did not conduct statistical tests for this portion of the analysis.</w:t>
      </w:r>
      <w:r w:rsidR="007014F2" w:rsidRPr="008050E5">
        <w:rPr>
          <w:rFonts w:eastAsiaTheme="minorHAnsi"/>
          <w:color w:val="000000" w:themeColor="text1"/>
          <w:lang w:val="en-US"/>
        </w:rPr>
        <w:t xml:space="preserve"> </w:t>
      </w:r>
    </w:p>
    <w:p w14:paraId="0F903C2A" w14:textId="441E4F99" w:rsidR="00704386" w:rsidRDefault="00704386" w:rsidP="00E65B92">
      <w:pPr>
        <w:spacing w:line="480" w:lineRule="auto"/>
        <w:rPr>
          <w:rFonts w:eastAsiaTheme="minorHAnsi"/>
          <w:color w:val="000000" w:themeColor="text1"/>
          <w:lang w:val="en-US"/>
        </w:rPr>
      </w:pPr>
    </w:p>
    <w:p w14:paraId="748DB96E" w14:textId="2571BA45" w:rsidR="00625E45" w:rsidRDefault="00364685" w:rsidP="004E5E45">
      <w:pPr>
        <w:spacing w:line="480" w:lineRule="auto"/>
        <w:rPr>
          <w:color w:val="000000" w:themeColor="text1"/>
          <w:lang w:val="en-US"/>
        </w:rPr>
      </w:pPr>
      <w:r w:rsidRPr="00BA6469">
        <w:rPr>
          <w:rFonts w:ascii="Times" w:hAnsi="Times" w:cs="Arial"/>
          <w:iCs/>
          <w:smallCaps/>
          <w:lang w:val="en-US"/>
        </w:rPr>
        <w:t>Question 5 (context of attachment and detachment</w:t>
      </w:r>
      <w:r>
        <w:rPr>
          <w:rFonts w:ascii="Times" w:hAnsi="Times" w:cs="Arial"/>
          <w:iCs/>
          <w:smallCaps/>
          <w:lang w:val="en-US"/>
        </w:rPr>
        <w:t xml:space="preserve"> of seeds</w:t>
      </w:r>
      <w:r w:rsidRPr="00BA6469">
        <w:rPr>
          <w:rFonts w:ascii="Times" w:hAnsi="Times" w:cs="Arial"/>
          <w:iCs/>
          <w:smallCaps/>
          <w:lang w:val="en-US"/>
        </w:rPr>
        <w:t>)</w:t>
      </w:r>
      <w:r>
        <w:rPr>
          <w:rFonts w:ascii="Times" w:hAnsi="Times" w:cs="Arial"/>
          <w:iCs/>
          <w:smallCaps/>
          <w:lang w:val="en-US"/>
        </w:rPr>
        <w:t>.</w:t>
      </w:r>
      <w:r w:rsidRPr="00BA6469">
        <w:rPr>
          <w:rFonts w:ascii="Times" w:hAnsi="Times" w:cs="Arial"/>
          <w:iCs/>
          <w:smallCaps/>
          <w:lang w:val="en-US"/>
        </w:rPr>
        <w:t>-</w:t>
      </w:r>
      <w:r w:rsidR="007014F2" w:rsidRPr="008050E5">
        <w:rPr>
          <w:rFonts w:eastAsiaTheme="minorHAnsi"/>
          <w:color w:val="000000" w:themeColor="text1"/>
          <w:lang w:val="en-US"/>
        </w:rPr>
        <w:t xml:space="preserve">The circumstances of seed gain or loss were observed on an </w:t>
      </w:r>
      <w:r w:rsidR="007014F2" w:rsidRPr="008050E5">
        <w:rPr>
          <w:rFonts w:eastAsiaTheme="minorHAnsi"/>
          <w:i/>
          <w:color w:val="000000" w:themeColor="text1"/>
          <w:lang w:val="en-US"/>
        </w:rPr>
        <w:t>ad libitum</w:t>
      </w:r>
      <w:r w:rsidR="007014F2" w:rsidRPr="008050E5">
        <w:rPr>
          <w:rFonts w:eastAsiaTheme="minorHAnsi"/>
          <w:color w:val="000000" w:themeColor="text1"/>
          <w:lang w:val="en-US"/>
        </w:rPr>
        <w:t xml:space="preserve"> all-occurrences basis</w:t>
      </w:r>
      <w:r w:rsidR="00D721C6">
        <w:rPr>
          <w:rFonts w:eastAsiaTheme="minorHAnsi"/>
          <w:color w:val="000000" w:themeColor="text1"/>
          <w:lang w:val="en-US"/>
        </w:rPr>
        <w:t xml:space="preserve">. </w:t>
      </w:r>
      <w:r w:rsidR="00D721C6" w:rsidRPr="004D79F2">
        <w:rPr>
          <w:rFonts w:eastAsiaTheme="minorHAnsi"/>
          <w:color w:val="000000" w:themeColor="text1"/>
          <w:lang w:val="en-US"/>
        </w:rPr>
        <w:t>We provide anecdotal descriptions of the behavioral and/or ecological context of such events when possible.</w:t>
      </w:r>
      <w:r w:rsidR="00D721C6">
        <w:rPr>
          <w:rFonts w:eastAsiaTheme="minorHAnsi"/>
          <w:color w:val="000000" w:themeColor="text1"/>
          <w:lang w:val="en-US"/>
        </w:rPr>
        <w:t xml:space="preserve"> In addition, for</w:t>
      </w:r>
      <w:r w:rsidR="00334E75">
        <w:rPr>
          <w:rFonts w:eastAsiaTheme="minorHAnsi"/>
          <w:color w:val="000000" w:themeColor="text1"/>
          <w:lang w:val="en-US"/>
        </w:rPr>
        <w:t xml:space="preserve"> </w:t>
      </w:r>
      <w:r w:rsidR="003200DD">
        <w:rPr>
          <w:rFonts w:eastAsiaTheme="minorHAnsi"/>
          <w:color w:val="000000" w:themeColor="text1"/>
          <w:lang w:val="en-US"/>
        </w:rPr>
        <w:t>32</w:t>
      </w:r>
      <w:r w:rsidR="00334E75">
        <w:rPr>
          <w:rFonts w:eastAsiaTheme="minorHAnsi"/>
          <w:color w:val="000000" w:themeColor="text1"/>
          <w:lang w:val="en-US"/>
        </w:rPr>
        <w:t xml:space="preserve"> days between August and November 2019</w:t>
      </w:r>
      <w:r w:rsidR="00D721C6">
        <w:rPr>
          <w:rFonts w:eastAsiaTheme="minorHAnsi"/>
          <w:color w:val="000000" w:themeColor="text1"/>
          <w:lang w:val="en-US"/>
        </w:rPr>
        <w:t>, t</w:t>
      </w:r>
      <w:r w:rsidR="00334E75">
        <w:rPr>
          <w:rFonts w:eastAsiaTheme="minorHAnsi"/>
          <w:color w:val="000000" w:themeColor="text1"/>
          <w:lang w:val="en-US"/>
        </w:rPr>
        <w:t xml:space="preserve">he </w:t>
      </w:r>
      <w:r w:rsidR="00625E45">
        <w:rPr>
          <w:rFonts w:eastAsiaTheme="minorHAnsi"/>
          <w:color w:val="000000" w:themeColor="text1"/>
          <w:lang w:val="en-US"/>
        </w:rPr>
        <w:t xml:space="preserve">change in </w:t>
      </w:r>
      <w:r w:rsidR="00334E75">
        <w:rPr>
          <w:rFonts w:eastAsiaTheme="minorHAnsi"/>
          <w:color w:val="000000" w:themeColor="text1"/>
          <w:lang w:val="en-US"/>
        </w:rPr>
        <w:t xml:space="preserve">number of seeds </w:t>
      </w:r>
      <w:r w:rsidR="00D721C6">
        <w:rPr>
          <w:rFonts w:eastAsiaTheme="minorHAnsi"/>
          <w:color w:val="000000" w:themeColor="text1"/>
          <w:lang w:val="en-US"/>
        </w:rPr>
        <w:t>attached to</w:t>
      </w:r>
      <w:r w:rsidR="00334E75">
        <w:rPr>
          <w:rFonts w:eastAsiaTheme="minorHAnsi"/>
          <w:color w:val="000000" w:themeColor="text1"/>
          <w:lang w:val="en-US"/>
        </w:rPr>
        <w:t xml:space="preserve"> specific body region</w:t>
      </w:r>
      <w:r w:rsidR="002D0824">
        <w:rPr>
          <w:rFonts w:eastAsiaTheme="minorHAnsi"/>
          <w:color w:val="000000" w:themeColor="text1"/>
          <w:lang w:val="en-US"/>
        </w:rPr>
        <w:t>s</w:t>
      </w:r>
      <w:r w:rsidR="00334E75">
        <w:rPr>
          <w:rFonts w:eastAsiaTheme="minorHAnsi"/>
          <w:color w:val="000000" w:themeColor="text1"/>
          <w:lang w:val="en-US"/>
        </w:rPr>
        <w:t xml:space="preserve"> </w:t>
      </w:r>
      <w:r w:rsidR="002D0824">
        <w:rPr>
          <w:rFonts w:eastAsiaTheme="minorHAnsi"/>
          <w:color w:val="000000" w:themeColor="text1"/>
          <w:lang w:val="en-US"/>
        </w:rPr>
        <w:t xml:space="preserve">of </w:t>
      </w:r>
      <w:r w:rsidR="00334E75">
        <w:rPr>
          <w:rFonts w:eastAsiaTheme="minorHAnsi"/>
          <w:color w:val="000000" w:themeColor="text1"/>
          <w:lang w:val="en-US"/>
        </w:rPr>
        <w:t>individual</w:t>
      </w:r>
      <w:r w:rsidR="002D0824">
        <w:rPr>
          <w:rFonts w:eastAsiaTheme="minorHAnsi"/>
          <w:color w:val="000000" w:themeColor="text1"/>
          <w:lang w:val="en-US"/>
        </w:rPr>
        <w:t>s</w:t>
      </w:r>
      <w:r w:rsidR="00334E75">
        <w:rPr>
          <w:rFonts w:eastAsiaTheme="minorHAnsi"/>
          <w:color w:val="000000" w:themeColor="text1"/>
          <w:lang w:val="en-US"/>
        </w:rPr>
        <w:t xml:space="preserve"> was recorded </w:t>
      </w:r>
      <w:r w:rsidR="003200DD">
        <w:rPr>
          <w:rFonts w:eastAsiaTheme="minorHAnsi"/>
          <w:color w:val="000000" w:themeColor="text1"/>
          <w:lang w:val="en-US"/>
        </w:rPr>
        <w:t>during</w:t>
      </w:r>
      <w:r w:rsidR="00AD3DDA">
        <w:rPr>
          <w:rFonts w:eastAsiaTheme="minorHAnsi"/>
          <w:color w:val="000000" w:themeColor="text1"/>
          <w:lang w:val="en-US"/>
        </w:rPr>
        <w:t xml:space="preserve"> </w:t>
      </w:r>
      <w:r w:rsidR="00A6626C">
        <w:rPr>
          <w:rFonts w:eastAsiaTheme="minorHAnsi"/>
          <w:color w:val="000000" w:themeColor="text1"/>
          <w:lang w:val="en-US"/>
        </w:rPr>
        <w:t>focal follows</w:t>
      </w:r>
      <w:r w:rsidR="00AD3DDA">
        <w:rPr>
          <w:rFonts w:eastAsiaTheme="minorHAnsi"/>
          <w:color w:val="000000" w:themeColor="text1"/>
          <w:lang w:val="en-US"/>
        </w:rPr>
        <w:t>.</w:t>
      </w:r>
      <w:r w:rsidR="00334E75">
        <w:rPr>
          <w:rFonts w:eastAsiaTheme="minorHAnsi"/>
          <w:color w:val="000000" w:themeColor="text1"/>
          <w:lang w:val="en-US"/>
        </w:rPr>
        <w:t xml:space="preserve"> </w:t>
      </w:r>
      <w:r w:rsidR="003200DD">
        <w:rPr>
          <w:rFonts w:eastAsiaTheme="minorHAnsi"/>
          <w:color w:val="000000" w:themeColor="text1"/>
          <w:lang w:val="en-US"/>
        </w:rPr>
        <w:t xml:space="preserve">During these focal follows, which ranged from seven to 21 minutes, an observer randomly chose a body region and conducted seed counts at intervals of approximately three minutes. </w:t>
      </w:r>
      <w:r w:rsidR="00334E75">
        <w:rPr>
          <w:rFonts w:eastAsiaTheme="minorHAnsi"/>
          <w:color w:val="000000" w:themeColor="text1"/>
          <w:lang w:val="en-US"/>
        </w:rPr>
        <w:t>In total</w:t>
      </w:r>
      <w:r w:rsidR="002D0824">
        <w:rPr>
          <w:rFonts w:eastAsiaTheme="minorHAnsi"/>
          <w:color w:val="000000" w:themeColor="text1"/>
          <w:lang w:val="en-US"/>
        </w:rPr>
        <w:t>,</w:t>
      </w:r>
      <w:r w:rsidR="00D721C6">
        <w:rPr>
          <w:rFonts w:eastAsiaTheme="minorHAnsi"/>
          <w:color w:val="000000" w:themeColor="text1"/>
          <w:lang w:val="en-US"/>
        </w:rPr>
        <w:t xml:space="preserve"> </w:t>
      </w:r>
      <w:r w:rsidR="00334E75">
        <w:rPr>
          <w:rFonts w:eastAsiaTheme="minorHAnsi"/>
          <w:color w:val="000000" w:themeColor="text1"/>
          <w:lang w:val="en-US"/>
        </w:rPr>
        <w:t xml:space="preserve">489 focal </w:t>
      </w:r>
      <w:r w:rsidR="00A6626C">
        <w:rPr>
          <w:rFonts w:eastAsiaTheme="minorHAnsi"/>
          <w:color w:val="000000" w:themeColor="text1"/>
          <w:lang w:val="en-US"/>
        </w:rPr>
        <w:t>follows</w:t>
      </w:r>
      <w:r w:rsidR="00334E75">
        <w:rPr>
          <w:rFonts w:eastAsiaTheme="minorHAnsi"/>
          <w:color w:val="000000" w:themeColor="text1"/>
          <w:lang w:val="en-US"/>
        </w:rPr>
        <w:t xml:space="preserve"> were </w:t>
      </w:r>
      <w:r w:rsidR="00A6626C">
        <w:rPr>
          <w:rFonts w:eastAsiaTheme="minorHAnsi"/>
          <w:color w:val="000000" w:themeColor="text1"/>
          <w:lang w:val="en-US"/>
        </w:rPr>
        <w:t>recorded</w:t>
      </w:r>
      <w:r w:rsidR="00334E75">
        <w:rPr>
          <w:rFonts w:eastAsiaTheme="minorHAnsi"/>
          <w:color w:val="000000" w:themeColor="text1"/>
          <w:lang w:val="en-US"/>
        </w:rPr>
        <w:t>.</w:t>
      </w:r>
      <w:r w:rsidR="00D721C6">
        <w:rPr>
          <w:rFonts w:eastAsiaTheme="minorHAnsi"/>
          <w:color w:val="000000" w:themeColor="text1"/>
          <w:lang w:val="en-US"/>
        </w:rPr>
        <w:t xml:space="preserve"> </w:t>
      </w:r>
      <w:bookmarkStart w:id="100" w:name="_Hlk70767825"/>
      <w:r w:rsidR="00F04763">
        <w:rPr>
          <w:rFonts w:eastAsiaTheme="minorHAnsi"/>
          <w:color w:val="000000" w:themeColor="text1"/>
          <w:lang w:val="en-US"/>
        </w:rPr>
        <w:t xml:space="preserve">To compare the potential for contribution to seed dispersal of each body region, we calculated the </w:t>
      </w:r>
      <w:r w:rsidR="009555A8">
        <w:rPr>
          <w:rFonts w:eastAsiaTheme="minorHAnsi"/>
          <w:color w:val="000000" w:themeColor="text1"/>
          <w:lang w:val="en-US"/>
        </w:rPr>
        <w:t xml:space="preserve">mean </w:t>
      </w:r>
      <w:r w:rsidR="00F04763">
        <w:rPr>
          <w:rFonts w:eastAsiaTheme="minorHAnsi"/>
          <w:color w:val="000000" w:themeColor="text1"/>
          <w:lang w:val="en-US"/>
        </w:rPr>
        <w:t xml:space="preserve">rate of </w:t>
      </w:r>
      <w:r w:rsidR="00A00511">
        <w:rPr>
          <w:rFonts w:eastAsiaTheme="minorHAnsi"/>
          <w:color w:val="000000" w:themeColor="text1"/>
          <w:lang w:val="en-US"/>
        </w:rPr>
        <w:t xml:space="preserve">gain and loss for five different body regions (back, forearms, hindlimbs, </w:t>
      </w:r>
      <w:r w:rsidR="00653399">
        <w:rPr>
          <w:rFonts w:eastAsiaTheme="minorHAnsi"/>
          <w:color w:val="000000" w:themeColor="text1"/>
          <w:lang w:val="en-US"/>
        </w:rPr>
        <w:t>cape</w:t>
      </w:r>
      <w:r w:rsidR="00A00511">
        <w:rPr>
          <w:rFonts w:eastAsiaTheme="minorHAnsi"/>
          <w:color w:val="000000" w:themeColor="text1"/>
          <w:lang w:val="en-US"/>
        </w:rPr>
        <w:t xml:space="preserve">, and </w:t>
      </w:r>
      <w:proofErr w:type="spellStart"/>
      <w:r w:rsidR="00A00511">
        <w:rPr>
          <w:rFonts w:eastAsiaTheme="minorHAnsi"/>
          <w:color w:val="000000" w:themeColor="text1"/>
          <w:lang w:val="en-US"/>
        </w:rPr>
        <w:t>ventrum</w:t>
      </w:r>
      <w:proofErr w:type="spellEnd"/>
      <w:r w:rsidR="00A00511">
        <w:rPr>
          <w:rFonts w:eastAsiaTheme="minorHAnsi"/>
          <w:color w:val="000000" w:themeColor="text1"/>
          <w:lang w:val="en-US"/>
        </w:rPr>
        <w:t xml:space="preserve">). </w:t>
      </w:r>
      <w:bookmarkStart w:id="101" w:name="_Hlk70767840"/>
      <w:bookmarkEnd w:id="100"/>
      <w:r w:rsidR="00155C9A">
        <w:rPr>
          <w:rFonts w:eastAsiaTheme="minorHAnsi"/>
          <w:color w:val="000000" w:themeColor="text1"/>
          <w:lang w:val="en-US"/>
        </w:rPr>
        <w:t xml:space="preserve">To obtain an estimate of how </w:t>
      </w:r>
      <w:r w:rsidR="00155C9A">
        <w:rPr>
          <w:color w:val="000000" w:themeColor="text1"/>
          <w:lang w:val="en-US"/>
        </w:rPr>
        <w:t xml:space="preserve">far geladas </w:t>
      </w:r>
      <w:r w:rsidR="0010326C">
        <w:rPr>
          <w:color w:val="000000" w:themeColor="text1"/>
          <w:lang w:val="en-US"/>
        </w:rPr>
        <w:t>can carry</w:t>
      </w:r>
      <w:r w:rsidR="00155C9A">
        <w:rPr>
          <w:color w:val="000000" w:themeColor="text1"/>
          <w:lang w:val="en-US"/>
        </w:rPr>
        <w:t xml:space="preserve"> seeds, we </w:t>
      </w:r>
      <w:r w:rsidR="00625E45">
        <w:rPr>
          <w:color w:val="000000" w:themeColor="text1"/>
          <w:lang w:val="en-US"/>
        </w:rPr>
        <w:t xml:space="preserve">performed a basic calculation </w:t>
      </w:r>
      <w:r w:rsidR="00A6626C">
        <w:rPr>
          <w:color w:val="000000" w:themeColor="text1"/>
          <w:lang w:val="en-US"/>
        </w:rPr>
        <w:t>incorporating</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rate of seed loss across all body regions</w:t>
      </w:r>
      <w:r w:rsidR="00A6626C">
        <w:rPr>
          <w:color w:val="000000" w:themeColor="text1"/>
          <w:lang w:val="en-US"/>
        </w:rPr>
        <w:t xml:space="preserve"> and</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speed and distance that geladas travel in a day</w:t>
      </w:r>
      <w:r w:rsidR="00A6626C">
        <w:rPr>
          <w:color w:val="000000" w:themeColor="text1"/>
          <w:lang w:val="en-US"/>
        </w:rPr>
        <w:t xml:space="preserve"> at Guassa</w:t>
      </w:r>
      <w:r w:rsidR="00E93DE7">
        <w:rPr>
          <w:color w:val="000000" w:themeColor="text1"/>
          <w:lang w:val="en-US"/>
        </w:rPr>
        <w:t>, which we report in the Discussion.</w:t>
      </w:r>
      <w:bookmarkEnd w:id="101"/>
    </w:p>
    <w:p w14:paraId="74EB9CA3" w14:textId="77777777" w:rsidR="00D956F7" w:rsidRDefault="00D956F7" w:rsidP="004E5E45">
      <w:pPr>
        <w:spacing w:line="480" w:lineRule="auto"/>
        <w:rPr>
          <w:rFonts w:eastAsiaTheme="minorHAnsi"/>
          <w:color w:val="000000" w:themeColor="text1"/>
          <w:lang w:val="en-US"/>
        </w:rPr>
      </w:pPr>
    </w:p>
    <w:p w14:paraId="2B60DF31" w14:textId="1E8761F9" w:rsidR="007014F2" w:rsidRPr="004E5E45" w:rsidRDefault="00D956F7" w:rsidP="00D956F7">
      <w:pPr>
        <w:spacing w:line="480" w:lineRule="auto"/>
        <w:rPr>
          <w:color w:val="000000" w:themeColor="text1"/>
          <w:lang w:val="en-US"/>
        </w:rPr>
      </w:pPr>
      <w:r>
        <w:rPr>
          <w:color w:val="000000" w:themeColor="text1"/>
          <w:lang w:val="en-US"/>
        </w:rPr>
        <w:lastRenderedPageBreak/>
        <w:t>A</w:t>
      </w:r>
      <w:r w:rsidR="009374C5">
        <w:rPr>
          <w:color w:val="000000" w:themeColor="text1"/>
          <w:lang w:val="en-US"/>
        </w:rPr>
        <w:t xml:space="preserve">ll analyses were performed in RStudio, version 1.0.153. </w:t>
      </w:r>
    </w:p>
    <w:p w14:paraId="3E5F1CAA" w14:textId="77777777" w:rsidR="003069D3" w:rsidRPr="004D79F2" w:rsidRDefault="003069D3" w:rsidP="00E65B92">
      <w:pPr>
        <w:spacing w:line="480" w:lineRule="auto"/>
        <w:rPr>
          <w:rFonts w:eastAsiaTheme="minorHAnsi"/>
          <w:b/>
          <w:color w:val="000000" w:themeColor="text1"/>
          <w:lang w:val="en-US"/>
        </w:rPr>
      </w:pPr>
    </w:p>
    <w:p w14:paraId="61DB72A2" w14:textId="77777777" w:rsidR="00704386" w:rsidRPr="008050E5" w:rsidRDefault="00FB0C73" w:rsidP="00E65B92">
      <w:pPr>
        <w:spacing w:line="480" w:lineRule="auto"/>
        <w:rPr>
          <w:rFonts w:eastAsiaTheme="minorHAnsi"/>
          <w:b/>
          <w:color w:val="000000" w:themeColor="text1"/>
          <w:lang w:val="en-US"/>
        </w:rPr>
      </w:pPr>
      <w:r w:rsidRPr="008050E5">
        <w:rPr>
          <w:rFonts w:eastAsiaTheme="minorHAnsi"/>
          <w:b/>
          <w:color w:val="000000" w:themeColor="text1"/>
          <w:lang w:val="en-US"/>
        </w:rPr>
        <w:t>RESULTS</w:t>
      </w:r>
    </w:p>
    <w:p w14:paraId="3AC998A1" w14:textId="77777777" w:rsidR="006F13D3" w:rsidRPr="008050E5" w:rsidRDefault="006F13D3" w:rsidP="00E65B92">
      <w:pPr>
        <w:spacing w:line="480" w:lineRule="auto"/>
        <w:rPr>
          <w:rFonts w:eastAsiaTheme="minorHAnsi"/>
          <w:i/>
          <w:color w:val="000000" w:themeColor="text1"/>
          <w:lang w:val="en-US"/>
        </w:rPr>
      </w:pPr>
    </w:p>
    <w:p w14:paraId="7F24382D" w14:textId="0475E1B2" w:rsidR="00AC4975" w:rsidRPr="00084B4A" w:rsidRDefault="00E212EA" w:rsidP="00BA6469">
      <w:pPr>
        <w:spacing w:line="480" w:lineRule="auto"/>
        <w:rPr>
          <w:rFonts w:eastAsiaTheme="minorHAnsi"/>
          <w:b/>
          <w:color w:val="000000" w:themeColor="text1"/>
          <w:lang w:val="en-US"/>
        </w:rPr>
      </w:pPr>
      <w:r>
        <w:rPr>
          <w:rFonts w:ascii="Times" w:hAnsi="Times" w:cs="Arial"/>
          <w:smallCaps/>
          <w:lang w:val="en-US"/>
        </w:rPr>
        <w:t>Question 1 (Plant functional traits)</w:t>
      </w:r>
      <w:r w:rsidR="006F13D3" w:rsidRPr="008050E5">
        <w:rPr>
          <w:rFonts w:ascii="Times" w:hAnsi="Times" w:cs="Arial"/>
          <w:smallCaps/>
          <w:lang w:val="en-US"/>
        </w:rPr>
        <w:t>.</w:t>
      </w:r>
      <w:r w:rsidR="006F13D3" w:rsidRPr="008050E5">
        <w:rPr>
          <w:rFonts w:eastAsiaTheme="minorHAnsi"/>
          <w:color w:val="000000" w:themeColor="text1"/>
          <w:lang w:val="en-US"/>
        </w:rPr>
        <w:t>-</w:t>
      </w:r>
      <w:r w:rsidR="00645F03" w:rsidRPr="008050E5">
        <w:rPr>
          <w:rFonts w:eastAsiaTheme="minorHAnsi"/>
          <w:i/>
          <w:iCs/>
          <w:color w:val="000000" w:themeColor="text1"/>
          <w:lang w:val="en-US"/>
        </w:rPr>
        <w:t xml:space="preserve">A. melanantha </w:t>
      </w:r>
      <w:r w:rsidR="007600FE" w:rsidRPr="008050E5">
        <w:rPr>
          <w:rFonts w:eastAsiaTheme="minorHAnsi"/>
          <w:iCs/>
          <w:color w:val="000000" w:themeColor="text1"/>
          <w:lang w:val="en-US"/>
        </w:rPr>
        <w:t>plants were</w:t>
      </w:r>
      <w:r w:rsidR="00645F03" w:rsidRPr="008050E5">
        <w:rPr>
          <w:rFonts w:eastAsiaTheme="minorHAnsi"/>
          <w:iCs/>
          <w:color w:val="000000" w:themeColor="text1"/>
          <w:lang w:val="en-US"/>
        </w:rPr>
        <w:t xml:space="preserve"> </w:t>
      </w:r>
      <w:r w:rsidR="00962CF0" w:rsidRPr="008050E5">
        <w:rPr>
          <w:rFonts w:eastAsiaTheme="minorHAnsi"/>
          <w:iCs/>
          <w:color w:val="000000" w:themeColor="text1"/>
          <w:lang w:val="en-US"/>
        </w:rPr>
        <w:t>patchily distributed at Guassa</w:t>
      </w:r>
      <w:r w:rsidR="00645F03" w:rsidRPr="008050E5">
        <w:rPr>
          <w:rFonts w:eastAsiaTheme="minorHAnsi"/>
          <w:iCs/>
          <w:color w:val="000000" w:themeColor="text1"/>
          <w:lang w:val="en-US"/>
        </w:rPr>
        <w:t xml:space="preserve">: </w:t>
      </w:r>
      <w:bookmarkStart w:id="102" w:name="_Hlk70767786"/>
      <w:r w:rsidR="00645F03" w:rsidRPr="008050E5">
        <w:rPr>
          <w:rFonts w:eastAsiaTheme="minorHAnsi"/>
          <w:iCs/>
          <w:color w:val="000000" w:themeColor="text1"/>
          <w:lang w:val="en-US"/>
        </w:rPr>
        <w:t>75% (135/180) of plots</w:t>
      </w:r>
      <w:r w:rsidR="003654B5" w:rsidRPr="008050E5">
        <w:rPr>
          <w:rFonts w:eastAsiaTheme="minorHAnsi"/>
          <w:iCs/>
          <w:color w:val="000000" w:themeColor="text1"/>
          <w:lang w:val="en-US"/>
        </w:rPr>
        <w:t xml:space="preserve"> on the transects</w:t>
      </w:r>
      <w:r w:rsidR="00645F03" w:rsidRPr="008050E5">
        <w:rPr>
          <w:rFonts w:eastAsiaTheme="minorHAnsi"/>
          <w:iCs/>
          <w:color w:val="000000" w:themeColor="text1"/>
          <w:lang w:val="en-US"/>
        </w:rPr>
        <w:t xml:space="preserve"> had no </w:t>
      </w:r>
      <w:r w:rsidR="00645F03" w:rsidRPr="008050E5">
        <w:rPr>
          <w:rFonts w:eastAsiaTheme="minorHAnsi"/>
          <w:i/>
          <w:iCs/>
          <w:color w:val="000000" w:themeColor="text1"/>
          <w:lang w:val="en-US"/>
        </w:rPr>
        <w:t>A. melanantha</w:t>
      </w:r>
      <w:r w:rsidR="00645F03" w:rsidRPr="008050E5">
        <w:rPr>
          <w:rFonts w:eastAsiaTheme="minorHAnsi"/>
          <w:iCs/>
          <w:color w:val="000000" w:themeColor="text1"/>
          <w:lang w:val="en-US"/>
        </w:rPr>
        <w:t xml:space="preserve"> plants</w:t>
      </w:r>
      <w:bookmarkEnd w:id="102"/>
      <w:r w:rsidR="00645F03" w:rsidRPr="008050E5">
        <w:rPr>
          <w:rFonts w:eastAsiaTheme="minorHAnsi"/>
          <w:iCs/>
          <w:color w:val="000000" w:themeColor="text1"/>
          <w:lang w:val="en-US"/>
        </w:rPr>
        <w:t xml:space="preserve">, and those that did contained between </w:t>
      </w:r>
      <w:r w:rsidR="00962CF0" w:rsidRPr="008050E5">
        <w:rPr>
          <w:rFonts w:eastAsiaTheme="minorHAnsi"/>
          <w:iCs/>
          <w:color w:val="000000" w:themeColor="text1"/>
          <w:lang w:val="en-US"/>
        </w:rPr>
        <w:t>two</w:t>
      </w:r>
      <w:r w:rsidR="00645F03" w:rsidRPr="008050E5">
        <w:rPr>
          <w:rFonts w:eastAsiaTheme="minorHAnsi"/>
          <w:iCs/>
          <w:color w:val="000000" w:themeColor="text1"/>
          <w:lang w:val="en-US"/>
        </w:rPr>
        <w:t xml:space="preserve"> and </w:t>
      </w:r>
      <w:r w:rsidR="00962CF0" w:rsidRPr="008050E5">
        <w:rPr>
          <w:rFonts w:eastAsiaTheme="minorHAnsi"/>
          <w:iCs/>
          <w:color w:val="000000" w:themeColor="text1"/>
          <w:lang w:val="en-US"/>
        </w:rPr>
        <w:t>eight</w:t>
      </w:r>
      <w:r w:rsidR="00FD22EB" w:rsidRPr="008050E5">
        <w:rPr>
          <w:rFonts w:eastAsiaTheme="minorHAnsi"/>
          <w:iCs/>
          <w:color w:val="000000" w:themeColor="text1"/>
          <w:lang w:val="en-US"/>
        </w:rPr>
        <w:t xml:space="preserve"> individual</w:t>
      </w:r>
      <w:r w:rsidR="00645F03" w:rsidRPr="008050E5">
        <w:rPr>
          <w:rFonts w:eastAsiaTheme="minorHAnsi"/>
          <w:iCs/>
          <w:color w:val="000000" w:themeColor="text1"/>
          <w:lang w:val="en-US"/>
        </w:rPr>
        <w:t xml:space="preserve"> plants.</w:t>
      </w:r>
      <w:r w:rsidR="00962CF0" w:rsidRPr="008050E5">
        <w:rPr>
          <w:rFonts w:eastAsiaTheme="minorHAnsi"/>
          <w:iCs/>
          <w:color w:val="000000" w:themeColor="text1"/>
          <w:lang w:val="en-US"/>
        </w:rPr>
        <w:t xml:space="preserve"> </w:t>
      </w:r>
      <w:r w:rsidR="00E32074" w:rsidRPr="008050E5">
        <w:rPr>
          <w:rFonts w:eastAsiaTheme="minorHAnsi"/>
          <w:color w:val="000000" w:themeColor="text1"/>
          <w:lang w:val="en-US"/>
        </w:rPr>
        <w:t>87%</w:t>
      </w:r>
      <w:r w:rsidR="006B708D" w:rsidRPr="008050E5">
        <w:rPr>
          <w:rFonts w:eastAsiaTheme="minorHAnsi"/>
          <w:color w:val="000000" w:themeColor="text1"/>
          <w:lang w:val="en-US"/>
        </w:rPr>
        <w:t xml:space="preserve"> (118/135) </w:t>
      </w:r>
      <w:r w:rsidR="00E32074" w:rsidRPr="008050E5">
        <w:rPr>
          <w:rFonts w:eastAsiaTheme="minorHAnsi"/>
          <w:color w:val="000000" w:themeColor="text1"/>
          <w:lang w:val="en-US"/>
        </w:rPr>
        <w:t xml:space="preserve">of individual </w:t>
      </w:r>
      <w:r w:rsidR="00962CF0" w:rsidRPr="008050E5">
        <w:rPr>
          <w:rFonts w:eastAsiaTheme="minorHAnsi"/>
          <w:i/>
          <w:color w:val="000000" w:themeColor="text1"/>
          <w:lang w:val="en-US"/>
        </w:rPr>
        <w:t>A. melanantha</w:t>
      </w:r>
      <w:r w:rsidR="00962CF0" w:rsidRPr="008050E5">
        <w:rPr>
          <w:rFonts w:eastAsiaTheme="minorHAnsi"/>
          <w:color w:val="000000" w:themeColor="text1"/>
          <w:lang w:val="en-US"/>
        </w:rPr>
        <w:t xml:space="preserve"> </w:t>
      </w:r>
      <w:r w:rsidR="00E32074" w:rsidRPr="008050E5">
        <w:rPr>
          <w:rFonts w:eastAsiaTheme="minorHAnsi"/>
          <w:color w:val="000000" w:themeColor="text1"/>
          <w:lang w:val="en-US"/>
        </w:rPr>
        <w:t xml:space="preserve">plants encountered were in </w:t>
      </w:r>
      <w:r w:rsidR="006B708D" w:rsidRPr="008050E5">
        <w:rPr>
          <w:rFonts w:eastAsiaTheme="minorHAnsi"/>
          <w:color w:val="000000" w:themeColor="text1"/>
          <w:lang w:val="en-US"/>
        </w:rPr>
        <w:t>mixed</w:t>
      </w:r>
      <w:r w:rsidR="00E32074" w:rsidRPr="008050E5">
        <w:rPr>
          <w:rFonts w:eastAsiaTheme="minorHAnsi"/>
          <w:color w:val="000000" w:themeColor="text1"/>
          <w:lang w:val="en-US"/>
        </w:rPr>
        <w:t xml:space="preserve"> </w:t>
      </w:r>
      <w:r w:rsidR="003D1A8D" w:rsidRPr="008050E5">
        <w:rPr>
          <w:rFonts w:eastAsiaTheme="minorHAnsi"/>
          <w:color w:val="000000" w:themeColor="text1"/>
          <w:lang w:val="en-US"/>
        </w:rPr>
        <w:t>short</w:t>
      </w:r>
      <w:r w:rsidR="003D1A8D">
        <w:rPr>
          <w:rFonts w:eastAsiaTheme="minorHAnsi"/>
          <w:color w:val="000000" w:themeColor="text1"/>
          <w:lang w:val="en-US"/>
        </w:rPr>
        <w:t>-</w:t>
      </w:r>
      <w:r w:rsidR="00E32074" w:rsidRPr="008050E5">
        <w:rPr>
          <w:rFonts w:eastAsiaTheme="minorHAnsi"/>
          <w:color w:val="000000" w:themeColor="text1"/>
          <w:lang w:val="en-US"/>
        </w:rPr>
        <w:t>grass habitat</w:t>
      </w:r>
      <w:r w:rsidR="006B708D" w:rsidRPr="008050E5">
        <w:rPr>
          <w:rFonts w:eastAsiaTheme="minorHAnsi"/>
          <w:color w:val="000000" w:themeColor="text1"/>
          <w:lang w:val="en-US"/>
        </w:rPr>
        <w:t xml:space="preserve">s. </w:t>
      </w:r>
      <w:r w:rsidR="005E7FFB" w:rsidRPr="008050E5">
        <w:rPr>
          <w:rFonts w:eastAsiaTheme="minorHAnsi"/>
          <w:color w:val="000000" w:themeColor="text1"/>
          <w:lang w:val="en-US"/>
        </w:rPr>
        <w:t xml:space="preserve">Only </w:t>
      </w:r>
      <w:r w:rsidR="00E32074" w:rsidRPr="008050E5">
        <w:rPr>
          <w:rFonts w:eastAsiaTheme="minorHAnsi"/>
          <w:color w:val="000000" w:themeColor="text1"/>
          <w:lang w:val="en-US"/>
        </w:rPr>
        <w:t>9% were found in tall-grass habitat</w:t>
      </w:r>
      <w:r w:rsidR="00962CF0" w:rsidRPr="008050E5">
        <w:rPr>
          <w:rFonts w:eastAsiaTheme="minorHAnsi"/>
          <w:color w:val="000000" w:themeColor="text1"/>
          <w:lang w:val="en-US"/>
        </w:rPr>
        <w:t>s</w:t>
      </w:r>
      <w:r w:rsidR="00E32074" w:rsidRPr="008050E5">
        <w:rPr>
          <w:rFonts w:eastAsiaTheme="minorHAnsi"/>
          <w:color w:val="000000" w:themeColor="text1"/>
          <w:lang w:val="en-US"/>
        </w:rPr>
        <w:t xml:space="preserve">. </w:t>
      </w:r>
      <w:r w:rsidR="00467659" w:rsidRPr="008050E5">
        <w:rPr>
          <w:rFonts w:eastAsiaTheme="minorHAnsi"/>
          <w:color w:val="000000" w:themeColor="text1"/>
          <w:lang w:val="en-US"/>
        </w:rPr>
        <w:t xml:space="preserve">The </w:t>
      </w:r>
      <w:r w:rsidR="00104DB7" w:rsidRPr="008050E5">
        <w:rPr>
          <w:rFonts w:eastAsiaTheme="minorHAnsi"/>
          <w:color w:val="000000" w:themeColor="text1"/>
          <w:lang w:val="en-US"/>
        </w:rPr>
        <w:t xml:space="preserve">remaining </w:t>
      </w:r>
      <w:r w:rsidR="00467659" w:rsidRPr="008050E5">
        <w:rPr>
          <w:rFonts w:eastAsiaTheme="minorHAnsi"/>
          <w:color w:val="000000" w:themeColor="text1"/>
          <w:lang w:val="en-US"/>
        </w:rPr>
        <w:t>4% occurred</w:t>
      </w:r>
      <w:r w:rsidR="00104DB7" w:rsidRPr="008050E5">
        <w:rPr>
          <w:rFonts w:eastAsiaTheme="minorHAnsi"/>
          <w:color w:val="000000" w:themeColor="text1"/>
          <w:lang w:val="en-US"/>
        </w:rPr>
        <w:t xml:space="preserve"> </w:t>
      </w:r>
      <w:r w:rsidR="00140270" w:rsidRPr="008050E5">
        <w:rPr>
          <w:rFonts w:eastAsiaTheme="minorHAnsi"/>
          <w:color w:val="000000" w:themeColor="text1"/>
          <w:lang w:val="en-US"/>
        </w:rPr>
        <w:t>along</w:t>
      </w:r>
      <w:r w:rsidR="00104DB7" w:rsidRPr="008050E5">
        <w:rPr>
          <w:rFonts w:eastAsiaTheme="minorHAnsi"/>
          <w:color w:val="000000" w:themeColor="text1"/>
          <w:lang w:val="en-US"/>
        </w:rPr>
        <w:t xml:space="preserve"> the roadside or in shrub</w:t>
      </w:r>
      <w:r w:rsidR="00140270" w:rsidRPr="008050E5">
        <w:rPr>
          <w:rFonts w:eastAsiaTheme="minorHAnsi"/>
          <w:color w:val="000000" w:themeColor="text1"/>
          <w:lang w:val="en-US"/>
        </w:rPr>
        <w:t>-dominated</w:t>
      </w:r>
      <w:r w:rsidR="00104DB7" w:rsidRPr="008050E5">
        <w:rPr>
          <w:rFonts w:eastAsiaTheme="minorHAnsi"/>
          <w:color w:val="000000" w:themeColor="text1"/>
          <w:lang w:val="en-US"/>
        </w:rPr>
        <w:t xml:space="preserve"> habitat</w:t>
      </w:r>
      <w:r w:rsidR="00A770E0" w:rsidRPr="008050E5">
        <w:rPr>
          <w:rFonts w:eastAsiaTheme="minorHAnsi"/>
          <w:color w:val="000000" w:themeColor="text1"/>
          <w:lang w:val="en-US"/>
        </w:rPr>
        <w:t>s</w:t>
      </w:r>
      <w:r w:rsidR="00104DB7" w:rsidRPr="008050E5">
        <w:rPr>
          <w:rFonts w:eastAsiaTheme="minorHAnsi"/>
          <w:color w:val="000000" w:themeColor="text1"/>
          <w:lang w:val="en-US"/>
        </w:rPr>
        <w:t>.</w:t>
      </w:r>
      <w:r>
        <w:rPr>
          <w:rFonts w:eastAsiaTheme="minorHAnsi"/>
          <w:color w:val="000000" w:themeColor="text1"/>
          <w:lang w:val="en-US"/>
        </w:rPr>
        <w:t xml:space="preserve"> </w:t>
      </w:r>
      <w:r w:rsidR="004D79F2" w:rsidRPr="00B7615C">
        <w:rPr>
          <w:rFonts w:eastAsiaTheme="minorHAnsi"/>
          <w:color w:val="000000" w:themeColor="text1"/>
          <w:lang w:val="en-US"/>
        </w:rPr>
        <w:t>In October-November 2018 w</w:t>
      </w:r>
      <w:r w:rsidR="00521BEC" w:rsidRPr="00B7615C">
        <w:rPr>
          <w:rFonts w:eastAsiaTheme="minorHAnsi"/>
          <w:color w:val="000000" w:themeColor="text1"/>
          <w:lang w:val="en-US"/>
        </w:rPr>
        <w:t>e</w:t>
      </w:r>
      <w:r w:rsidR="00BA76E0" w:rsidRPr="00B7615C">
        <w:rPr>
          <w:rFonts w:eastAsiaTheme="minorHAnsi"/>
          <w:color w:val="000000" w:themeColor="text1"/>
          <w:lang w:val="en-US"/>
        </w:rPr>
        <w:t xml:space="preserve"> closely</w:t>
      </w:r>
      <w:r w:rsidR="00521BEC" w:rsidRPr="00B7615C">
        <w:rPr>
          <w:rFonts w:eastAsiaTheme="minorHAnsi"/>
          <w:color w:val="000000" w:themeColor="text1"/>
          <w:lang w:val="en-US"/>
        </w:rPr>
        <w:t xml:space="preserve"> </w:t>
      </w:r>
      <w:r w:rsidR="00E32074" w:rsidRPr="00B7615C">
        <w:rPr>
          <w:rFonts w:eastAsiaTheme="minorHAnsi"/>
          <w:color w:val="000000" w:themeColor="text1"/>
          <w:lang w:val="en-US"/>
        </w:rPr>
        <w:t>examined</w:t>
      </w:r>
      <w:r w:rsidR="00645F03" w:rsidRPr="00B7615C">
        <w:rPr>
          <w:rFonts w:eastAsiaTheme="minorHAnsi"/>
          <w:color w:val="000000" w:themeColor="text1"/>
          <w:lang w:val="en-US"/>
        </w:rPr>
        <w:t xml:space="preserve"> 33 </w:t>
      </w:r>
      <w:r w:rsidR="00645F03" w:rsidRPr="00B7615C">
        <w:rPr>
          <w:rFonts w:eastAsiaTheme="minorHAnsi"/>
          <w:i/>
          <w:color w:val="000000" w:themeColor="text1"/>
          <w:lang w:val="en-US"/>
        </w:rPr>
        <w:t>A. melanantha</w:t>
      </w:r>
      <w:r w:rsidR="00645F03" w:rsidRPr="00B7615C">
        <w:rPr>
          <w:rFonts w:eastAsiaTheme="minorHAnsi"/>
          <w:color w:val="000000" w:themeColor="text1"/>
          <w:lang w:val="en-US"/>
        </w:rPr>
        <w:t xml:space="preserve"> plants</w:t>
      </w:r>
      <w:r w:rsidR="00E32074" w:rsidRPr="00B7615C">
        <w:rPr>
          <w:rFonts w:eastAsiaTheme="minorHAnsi"/>
          <w:color w:val="000000" w:themeColor="text1"/>
          <w:lang w:val="en-US"/>
        </w:rPr>
        <w:t xml:space="preserve"> to</w:t>
      </w:r>
      <w:r w:rsidR="00995ED3" w:rsidRPr="00B7615C">
        <w:rPr>
          <w:rFonts w:eastAsiaTheme="minorHAnsi"/>
          <w:color w:val="000000" w:themeColor="text1"/>
          <w:lang w:val="en-US"/>
        </w:rPr>
        <w:t xml:space="preserve"> characterize their functional traits. </w:t>
      </w:r>
      <w:bookmarkStart w:id="103" w:name="_Hlk70767884"/>
      <w:r w:rsidR="00995ED3" w:rsidRPr="00B7615C">
        <w:rPr>
          <w:rFonts w:eastAsiaTheme="minorHAnsi"/>
          <w:color w:val="000000" w:themeColor="text1"/>
          <w:lang w:val="en-US"/>
        </w:rPr>
        <w:t xml:space="preserve">Mean plant height was 16.1 cm </w:t>
      </w:r>
      <w:bookmarkEnd w:id="103"/>
      <w:r w:rsidR="00995ED3" w:rsidRPr="00B7615C">
        <w:rPr>
          <w:rFonts w:eastAsiaTheme="minorHAnsi"/>
          <w:color w:val="000000" w:themeColor="text1"/>
          <w:lang w:val="en-US"/>
        </w:rPr>
        <w:t xml:space="preserve">(min = 5 cm, max = 37 cm, </w:t>
      </w:r>
      <w:r w:rsidR="00962CF0" w:rsidRPr="00B7615C">
        <w:rPr>
          <w:rFonts w:eastAsiaTheme="minorHAnsi"/>
          <w:color w:val="000000" w:themeColor="text1"/>
          <w:lang w:val="en-US"/>
        </w:rPr>
        <w:t>SD</w:t>
      </w:r>
      <w:r w:rsidR="00995ED3" w:rsidRPr="00B7615C">
        <w:rPr>
          <w:rFonts w:eastAsiaTheme="minorHAnsi"/>
          <w:color w:val="000000" w:themeColor="text1"/>
          <w:lang w:val="en-US"/>
        </w:rPr>
        <w:t xml:space="preserve"> = 7.1</w:t>
      </w:r>
      <w:r w:rsidR="00962CF0" w:rsidRPr="00B7615C">
        <w:rPr>
          <w:rFonts w:eastAsiaTheme="minorHAnsi"/>
          <w:color w:val="000000" w:themeColor="text1"/>
          <w:lang w:val="en-US"/>
        </w:rPr>
        <w:t xml:space="preserve"> cm</w:t>
      </w:r>
      <w:r w:rsidR="00995ED3" w:rsidRPr="00B7615C">
        <w:rPr>
          <w:rFonts w:eastAsiaTheme="minorHAnsi"/>
          <w:color w:val="000000" w:themeColor="text1"/>
          <w:lang w:val="en-US"/>
        </w:rPr>
        <w:t xml:space="preserve">), and </w:t>
      </w:r>
      <w:r w:rsidR="009555A8">
        <w:rPr>
          <w:rFonts w:eastAsiaTheme="minorHAnsi"/>
          <w:color w:val="000000" w:themeColor="text1"/>
          <w:lang w:val="en-US"/>
        </w:rPr>
        <w:t>mean height about the surrounding canopy was</w:t>
      </w:r>
      <w:r w:rsidR="00995ED3" w:rsidRPr="00B7615C">
        <w:rPr>
          <w:rFonts w:eastAsiaTheme="minorHAnsi"/>
          <w:color w:val="000000" w:themeColor="text1"/>
          <w:lang w:val="en-US"/>
        </w:rPr>
        <w:t xml:space="preserve"> roughly 2.0 cm </w:t>
      </w:r>
      <w:r w:rsidR="009D3F88" w:rsidRPr="004D79F2">
        <w:rPr>
          <w:rFonts w:eastAsiaTheme="minorHAnsi"/>
          <w:color w:val="000000" w:themeColor="text1"/>
          <w:lang w:val="en-US"/>
        </w:rPr>
        <w:t>(min = -7</w:t>
      </w:r>
      <w:r w:rsidR="007600FE" w:rsidRPr="004D79F2">
        <w:rPr>
          <w:rFonts w:eastAsiaTheme="minorHAnsi"/>
          <w:color w:val="000000" w:themeColor="text1"/>
          <w:lang w:val="en-US"/>
        </w:rPr>
        <w:t>.0</w:t>
      </w:r>
      <w:r w:rsidR="009D3F88" w:rsidRPr="004D79F2">
        <w:rPr>
          <w:rFonts w:eastAsiaTheme="minorHAnsi"/>
          <w:color w:val="000000" w:themeColor="text1"/>
          <w:lang w:val="en-US"/>
        </w:rPr>
        <w:t xml:space="preserve"> cm, max = 13.8 cm</w:t>
      </w:r>
      <w:r w:rsidR="00962CF0" w:rsidRPr="004D79F2">
        <w:rPr>
          <w:rFonts w:eastAsiaTheme="minorHAnsi"/>
          <w:color w:val="000000" w:themeColor="text1"/>
          <w:lang w:val="en-US"/>
        </w:rPr>
        <w:t>, SD = 4.8 cm</w:t>
      </w:r>
      <w:r w:rsidR="009D3F88" w:rsidRPr="004D79F2">
        <w:rPr>
          <w:rFonts w:eastAsiaTheme="minorHAnsi"/>
          <w:color w:val="000000" w:themeColor="text1"/>
          <w:lang w:val="en-US"/>
        </w:rPr>
        <w:t>)</w:t>
      </w:r>
      <w:r w:rsidR="00995ED3" w:rsidRPr="004D79F2">
        <w:rPr>
          <w:rFonts w:eastAsiaTheme="minorHAnsi"/>
          <w:color w:val="000000" w:themeColor="text1"/>
          <w:lang w:val="en-US"/>
        </w:rPr>
        <w:t xml:space="preserve">. </w:t>
      </w:r>
      <w:r w:rsidR="00104DB7">
        <w:rPr>
          <w:rFonts w:eastAsiaTheme="minorHAnsi"/>
          <w:color w:val="000000" w:themeColor="text1"/>
          <w:lang w:val="en-US"/>
        </w:rPr>
        <w:t>P</w:t>
      </w:r>
      <w:r w:rsidR="00962CF0" w:rsidRPr="004D79F2">
        <w:rPr>
          <w:rFonts w:eastAsiaTheme="minorHAnsi"/>
          <w:color w:val="000000" w:themeColor="text1"/>
          <w:lang w:val="en-US"/>
        </w:rPr>
        <w:t xml:space="preserve">lant traits of </w:t>
      </w:r>
      <w:r w:rsidR="00962CF0" w:rsidRPr="004D79F2">
        <w:rPr>
          <w:rFonts w:eastAsiaTheme="minorHAnsi"/>
          <w:i/>
          <w:color w:val="000000" w:themeColor="text1"/>
          <w:lang w:val="en-US"/>
        </w:rPr>
        <w:t>A. melanantha</w:t>
      </w:r>
      <w:r w:rsidR="00962CF0" w:rsidRPr="004D79F2">
        <w:rPr>
          <w:rFonts w:eastAsiaTheme="minorHAnsi"/>
          <w:color w:val="000000" w:themeColor="text1"/>
          <w:lang w:val="en-US"/>
        </w:rPr>
        <w:t xml:space="preserve"> differed between short- and tall-grass habitats. </w:t>
      </w:r>
      <w:r w:rsidR="00962CF0" w:rsidRPr="008050E5">
        <w:rPr>
          <w:rFonts w:eastAsiaTheme="minorHAnsi"/>
          <w:color w:val="000000" w:themeColor="text1"/>
          <w:lang w:val="en-US"/>
        </w:rPr>
        <w:t xml:space="preserve">In tall-grass habitat, </w:t>
      </w:r>
      <w:r w:rsidR="00962CF0" w:rsidRPr="008050E5">
        <w:rPr>
          <w:rFonts w:eastAsiaTheme="minorHAnsi"/>
          <w:i/>
          <w:iCs/>
          <w:color w:val="000000" w:themeColor="text1"/>
          <w:lang w:val="en-US"/>
        </w:rPr>
        <w:t xml:space="preserve">A. </w:t>
      </w:r>
      <w:proofErr w:type="spellStart"/>
      <w:r w:rsidR="00962CF0" w:rsidRPr="008050E5">
        <w:rPr>
          <w:rFonts w:eastAsiaTheme="minorHAnsi"/>
          <w:i/>
          <w:iCs/>
          <w:color w:val="000000" w:themeColor="text1"/>
          <w:lang w:val="en-US"/>
        </w:rPr>
        <w:t>melanantha</w:t>
      </w:r>
      <w:proofErr w:type="spellEnd"/>
      <w:r w:rsidR="00962CF0" w:rsidRPr="008050E5">
        <w:rPr>
          <w:rFonts w:eastAsiaTheme="minorHAnsi"/>
          <w:color w:val="000000" w:themeColor="text1"/>
          <w:lang w:val="en-US"/>
        </w:rPr>
        <w:t xml:space="preserve"> </w:t>
      </w:r>
      <w:r w:rsidR="009555A8">
        <w:rPr>
          <w:rFonts w:eastAsiaTheme="minorHAnsi"/>
          <w:color w:val="000000" w:themeColor="text1"/>
          <w:lang w:val="en-US"/>
        </w:rPr>
        <w:t>exhibited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 xml:space="preserve">25.7 cm (SD = 5.8, n = 32) in height. The plant was shorter in short-grass habitat, </w:t>
      </w:r>
      <w:r w:rsidR="009555A8">
        <w:rPr>
          <w:rFonts w:eastAsiaTheme="minorHAnsi"/>
          <w:color w:val="000000" w:themeColor="text1"/>
          <w:lang w:val="en-US"/>
        </w:rPr>
        <w:t>with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6.5 cm (SD = 4.4 cm, n = 25)</w:t>
      </w:r>
      <w:r w:rsidR="00962CF0" w:rsidRPr="008050E5">
        <w:rPr>
          <w:rFonts w:eastAsiaTheme="minorHAnsi"/>
          <w:i/>
          <w:iCs/>
          <w:color w:val="000000" w:themeColor="text1"/>
          <w:lang w:val="en-US"/>
        </w:rPr>
        <w:t>.</w:t>
      </w:r>
      <w:r w:rsidR="00962CF0" w:rsidRPr="008050E5">
        <w:rPr>
          <w:rFonts w:eastAsiaTheme="minorHAnsi"/>
          <w:color w:val="000000" w:themeColor="text1"/>
          <w:lang w:val="en-US"/>
        </w:rPr>
        <w:t xml:space="preserve"> </w:t>
      </w:r>
      <w:r w:rsidR="006B708D" w:rsidRPr="008050E5">
        <w:rPr>
          <w:rFonts w:eastAsiaTheme="minorHAnsi"/>
          <w:i/>
          <w:iCs/>
          <w:color w:val="000000" w:themeColor="text1"/>
          <w:lang w:val="en-US"/>
        </w:rPr>
        <w:t xml:space="preserve">A. </w:t>
      </w:r>
      <w:proofErr w:type="spellStart"/>
      <w:r w:rsidR="006B708D" w:rsidRPr="008050E5">
        <w:rPr>
          <w:rFonts w:eastAsiaTheme="minorHAnsi"/>
          <w:i/>
          <w:iCs/>
          <w:color w:val="000000" w:themeColor="text1"/>
          <w:lang w:val="en-US"/>
        </w:rPr>
        <w:t>melanantha</w:t>
      </w:r>
      <w:proofErr w:type="spellEnd"/>
      <w:r w:rsidR="00BA76E0" w:rsidRPr="008050E5">
        <w:rPr>
          <w:rFonts w:eastAsiaTheme="minorHAnsi"/>
          <w:iCs/>
          <w:color w:val="000000" w:themeColor="text1"/>
          <w:lang w:val="en-US"/>
        </w:rPr>
        <w:t xml:space="preserve"> </w:t>
      </w:r>
      <w:r w:rsidR="009555A8">
        <w:rPr>
          <w:rFonts w:eastAsiaTheme="minorHAnsi"/>
          <w:iCs/>
          <w:color w:val="000000" w:themeColor="text1"/>
          <w:lang w:val="en-US"/>
        </w:rPr>
        <w:t>had a mean of</w:t>
      </w:r>
      <w:r w:rsidR="009555A8" w:rsidRPr="008050E5">
        <w:rPr>
          <w:rFonts w:eastAsiaTheme="minorHAnsi"/>
          <w:color w:val="000000" w:themeColor="text1"/>
          <w:lang w:val="en-US"/>
        </w:rPr>
        <w:t xml:space="preserve"> </w:t>
      </w:r>
      <w:r w:rsidR="00E32074" w:rsidRPr="008050E5">
        <w:rPr>
          <w:rFonts w:eastAsiaTheme="minorHAnsi"/>
          <w:color w:val="000000" w:themeColor="text1"/>
          <w:lang w:val="en-US"/>
        </w:rPr>
        <w:t>5.4</w:t>
      </w:r>
      <w:r w:rsidR="00E971AF" w:rsidRPr="008050E5">
        <w:rPr>
          <w:rFonts w:eastAsiaTheme="minorHAnsi"/>
          <w:color w:val="000000" w:themeColor="text1"/>
          <w:lang w:val="en-US"/>
        </w:rPr>
        <w:t xml:space="preserve"> fruits per umbel (n = </w:t>
      </w:r>
      <w:r w:rsidR="00BA76E0" w:rsidRPr="008050E5">
        <w:rPr>
          <w:rFonts w:eastAsiaTheme="minorHAnsi"/>
          <w:color w:val="000000" w:themeColor="text1"/>
          <w:lang w:val="en-US"/>
        </w:rPr>
        <w:t>153 umbels; min =</w:t>
      </w:r>
      <w:r w:rsidR="003D1A8D">
        <w:rPr>
          <w:rFonts w:eastAsiaTheme="minorHAnsi"/>
          <w:color w:val="000000" w:themeColor="text1"/>
          <w:lang w:val="en-US"/>
        </w:rPr>
        <w:t xml:space="preserve"> </w:t>
      </w:r>
      <w:r w:rsidR="00BA76E0" w:rsidRPr="008050E5">
        <w:rPr>
          <w:rFonts w:eastAsiaTheme="minorHAnsi"/>
          <w:color w:val="000000" w:themeColor="text1"/>
          <w:lang w:val="en-US"/>
        </w:rPr>
        <w:t xml:space="preserve">1, max = 16,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2.9</w:t>
      </w:r>
      <w:r w:rsidR="00E971AF" w:rsidRPr="008050E5">
        <w:rPr>
          <w:rFonts w:eastAsiaTheme="minorHAnsi"/>
          <w:color w:val="000000" w:themeColor="text1"/>
          <w:lang w:val="en-US"/>
        </w:rPr>
        <w:t>)</w:t>
      </w:r>
      <w:r w:rsidR="006B708D" w:rsidRPr="008050E5">
        <w:rPr>
          <w:rFonts w:eastAsiaTheme="minorHAnsi"/>
          <w:color w:val="000000" w:themeColor="text1"/>
          <w:lang w:val="en-US"/>
        </w:rPr>
        <w:t xml:space="preserve"> and </w:t>
      </w:r>
      <w:r w:rsidR="00995ED3" w:rsidRPr="008050E5">
        <w:rPr>
          <w:rFonts w:eastAsiaTheme="minorHAnsi"/>
          <w:color w:val="000000" w:themeColor="text1"/>
          <w:lang w:val="en-US"/>
        </w:rPr>
        <w:t xml:space="preserve">25 seeds per plant </w:t>
      </w:r>
      <w:r w:rsidR="00BA76E0" w:rsidRPr="008050E5">
        <w:rPr>
          <w:rFonts w:eastAsiaTheme="minorHAnsi"/>
          <w:color w:val="000000" w:themeColor="text1"/>
          <w:lang w:val="en-US"/>
        </w:rPr>
        <w:t xml:space="preserve">(min = 1, max = 95,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24).</w:t>
      </w:r>
      <w:r w:rsidR="00995ED3" w:rsidRPr="008050E5">
        <w:rPr>
          <w:rFonts w:eastAsiaTheme="minorHAnsi"/>
          <w:color w:val="000000" w:themeColor="text1"/>
          <w:lang w:val="en-US"/>
        </w:rPr>
        <w:t xml:space="preserve"> </w:t>
      </w:r>
      <w:r w:rsidR="00BA76E0" w:rsidRPr="008050E5">
        <w:rPr>
          <w:rFonts w:eastAsiaTheme="minorHAnsi"/>
          <w:color w:val="000000" w:themeColor="text1"/>
          <w:lang w:val="en-US"/>
        </w:rPr>
        <w:t xml:space="preserve"> </w:t>
      </w:r>
    </w:p>
    <w:p w14:paraId="4D283AD6" w14:textId="77777777" w:rsidR="00704386" w:rsidRPr="008050E5" w:rsidRDefault="00704386" w:rsidP="00E65B92">
      <w:pPr>
        <w:spacing w:line="480" w:lineRule="auto"/>
        <w:rPr>
          <w:rFonts w:eastAsiaTheme="minorHAnsi"/>
          <w:i/>
          <w:color w:val="000000" w:themeColor="text1"/>
          <w:lang w:val="en-US"/>
        </w:rPr>
      </w:pPr>
    </w:p>
    <w:p w14:paraId="1B65F38B" w14:textId="3B3D1609" w:rsidR="00DE7794" w:rsidRPr="008050E5" w:rsidRDefault="00E212EA" w:rsidP="00E65B92">
      <w:pPr>
        <w:spacing w:line="480" w:lineRule="auto"/>
        <w:rPr>
          <w:color w:val="000000" w:themeColor="text1"/>
          <w:lang w:val="en-US"/>
        </w:rPr>
      </w:pPr>
      <w:r w:rsidRPr="00863EF9">
        <w:rPr>
          <w:rFonts w:ascii="Times" w:hAnsi="Times" w:cs="Arial"/>
          <w:iCs/>
          <w:smallCaps/>
          <w:lang w:val="en-US"/>
        </w:rPr>
        <w:t>Question 2 (seed accumulation patterns on geladas)</w:t>
      </w:r>
      <w:r w:rsidR="00BA6469">
        <w:rPr>
          <w:rFonts w:ascii="Times" w:hAnsi="Times" w:cs="Arial"/>
          <w:iCs/>
          <w:smallCaps/>
          <w:lang w:val="en-US"/>
        </w:rPr>
        <w:t>.</w:t>
      </w:r>
      <w:r w:rsidR="006F13D3" w:rsidRPr="00BA6469">
        <w:rPr>
          <w:rFonts w:eastAsiaTheme="minorHAnsi"/>
          <w:iCs/>
          <w:color w:val="000000" w:themeColor="text1"/>
          <w:lang w:val="en-US"/>
        </w:rPr>
        <w:t>-</w:t>
      </w:r>
      <w:r w:rsidR="0061438B" w:rsidRPr="008050E5">
        <w:rPr>
          <w:rFonts w:eastAsiaTheme="minorHAnsi"/>
          <w:color w:val="000000" w:themeColor="text1"/>
          <w:lang w:val="en-US"/>
        </w:rPr>
        <w:t>W</w:t>
      </w:r>
      <w:r w:rsidR="00704386" w:rsidRPr="008050E5">
        <w:rPr>
          <w:rFonts w:eastAsiaTheme="minorHAnsi"/>
          <w:color w:val="000000" w:themeColor="text1"/>
          <w:lang w:val="en-US"/>
        </w:rPr>
        <w:t>e</w:t>
      </w:r>
      <w:r w:rsidR="009A1A4B">
        <w:rPr>
          <w:rFonts w:eastAsiaTheme="minorHAnsi"/>
          <w:color w:val="000000" w:themeColor="text1"/>
          <w:lang w:val="en-US"/>
        </w:rPr>
        <w:t xml:space="preserve"> </w:t>
      </w:r>
      <w:r w:rsidR="00704386" w:rsidRPr="008050E5">
        <w:rPr>
          <w:rFonts w:eastAsiaTheme="minorHAnsi"/>
          <w:color w:val="000000" w:themeColor="text1"/>
          <w:lang w:val="en-US"/>
        </w:rPr>
        <w:t xml:space="preserve">counted a total of </w:t>
      </w:r>
      <w:r w:rsidR="002B7F37">
        <w:rPr>
          <w:rFonts w:eastAsiaTheme="minorHAnsi"/>
          <w:color w:val="000000" w:themeColor="text1"/>
          <w:lang w:val="en-US"/>
        </w:rPr>
        <w:t>12,563</w:t>
      </w:r>
      <w:r w:rsidR="00704386" w:rsidRPr="008050E5">
        <w:rPr>
          <w:rFonts w:eastAsiaTheme="minorHAnsi"/>
          <w:color w:val="000000" w:themeColor="text1"/>
          <w:lang w:val="en-US"/>
        </w:rPr>
        <w:t xml:space="preserve">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E931E7" w:rsidRPr="008050E5">
        <w:rPr>
          <w:rFonts w:eastAsiaTheme="minorHAnsi"/>
          <w:color w:val="000000" w:themeColor="text1"/>
          <w:lang w:val="en-US"/>
        </w:rPr>
        <w:t>seeds attached to</w:t>
      </w:r>
      <w:r w:rsidR="00704386" w:rsidRPr="008050E5">
        <w:rPr>
          <w:rFonts w:eastAsiaTheme="minorHAnsi"/>
          <w:color w:val="000000" w:themeColor="text1"/>
          <w:lang w:val="en-US"/>
        </w:rPr>
        <w:t xml:space="preserve"> gelada</w:t>
      </w:r>
      <w:r w:rsidR="009A1A4B">
        <w:rPr>
          <w:rFonts w:eastAsiaTheme="minorHAnsi"/>
          <w:color w:val="000000" w:themeColor="text1"/>
          <w:lang w:val="en-US"/>
        </w:rPr>
        <w:t xml:space="preserve"> (</w:t>
      </w:r>
      <w:r w:rsidR="009A1A4B" w:rsidRPr="00BA6469">
        <w:rPr>
          <w:rFonts w:eastAsiaTheme="minorHAnsi"/>
          <w:i/>
          <w:iCs/>
          <w:color w:val="000000" w:themeColor="text1"/>
          <w:lang w:val="en-US"/>
        </w:rPr>
        <w:t>n</w:t>
      </w:r>
      <w:r w:rsidR="007D31CA">
        <w:rPr>
          <w:rFonts w:eastAsiaTheme="minorHAnsi"/>
          <w:i/>
          <w:iCs/>
          <w:color w:val="000000" w:themeColor="text1"/>
          <w:lang w:val="en-US"/>
        </w:rPr>
        <w:t xml:space="preserve"> </w:t>
      </w:r>
      <w:r w:rsidR="009A1A4B">
        <w:rPr>
          <w:rFonts w:eastAsiaTheme="minorHAnsi"/>
          <w:color w:val="000000" w:themeColor="text1"/>
          <w:lang w:val="en-US"/>
        </w:rPr>
        <w:t>=</w:t>
      </w:r>
      <w:r w:rsidR="007D31CA">
        <w:rPr>
          <w:rFonts w:eastAsiaTheme="minorHAnsi"/>
          <w:color w:val="000000" w:themeColor="text1"/>
          <w:lang w:val="en-US"/>
        </w:rPr>
        <w:t xml:space="preserve"> </w:t>
      </w:r>
      <w:r w:rsidR="009A1A4B">
        <w:rPr>
          <w:rFonts w:eastAsiaTheme="minorHAnsi"/>
          <w:color w:val="000000" w:themeColor="text1"/>
          <w:lang w:val="en-US"/>
        </w:rPr>
        <w:t>232 individuals)</w:t>
      </w:r>
      <w:r w:rsidR="00E931E7" w:rsidRPr="008050E5">
        <w:rPr>
          <w:rFonts w:eastAsiaTheme="minorHAnsi"/>
          <w:color w:val="000000" w:themeColor="text1"/>
          <w:lang w:val="en-US"/>
        </w:rPr>
        <w:t xml:space="preserve"> fur</w:t>
      </w:r>
      <w:r w:rsidR="0061438B" w:rsidRPr="008050E5">
        <w:rPr>
          <w:rFonts w:eastAsiaTheme="minorHAnsi"/>
          <w:color w:val="000000" w:themeColor="text1"/>
          <w:lang w:val="en-US"/>
        </w:rPr>
        <w:t xml:space="preserve"> </w:t>
      </w:r>
      <w:r w:rsidR="009A1A4B">
        <w:rPr>
          <w:rFonts w:eastAsiaTheme="minorHAnsi"/>
          <w:color w:val="000000" w:themeColor="text1"/>
          <w:lang w:val="en-US"/>
        </w:rPr>
        <w:t>over the course of the study</w:t>
      </w:r>
      <w:r w:rsidR="00704386" w:rsidRPr="008050E5">
        <w:rPr>
          <w:rFonts w:eastAsiaTheme="minorHAnsi"/>
          <w:color w:val="000000" w:themeColor="text1"/>
          <w:lang w:val="en-US"/>
        </w:rPr>
        <w:t xml:space="preserve">. </w:t>
      </w:r>
      <w:r w:rsidR="00DE7794" w:rsidRPr="008050E5">
        <w:rPr>
          <w:color w:val="000000" w:themeColor="text1"/>
          <w:lang w:val="en-US"/>
        </w:rPr>
        <w:t xml:space="preserve">The prevalence of </w:t>
      </w:r>
      <w:r w:rsidR="00E931E7" w:rsidRPr="008050E5">
        <w:rPr>
          <w:color w:val="000000" w:themeColor="text1"/>
          <w:lang w:val="en-US"/>
        </w:rPr>
        <w:t>seeds</w:t>
      </w:r>
      <w:r w:rsidR="00DE7794" w:rsidRPr="008050E5">
        <w:rPr>
          <w:color w:val="000000" w:themeColor="text1"/>
          <w:lang w:val="en-US"/>
        </w:rPr>
        <w:t xml:space="preserve"> on the geladas was highly seasonal</w:t>
      </w:r>
      <w:r w:rsidR="004D756D" w:rsidRPr="008050E5">
        <w:rPr>
          <w:color w:val="000000" w:themeColor="text1"/>
          <w:lang w:val="en-US"/>
        </w:rPr>
        <w:t xml:space="preserve"> and mirrored </w:t>
      </w:r>
      <w:ins w:id="104" w:author="Jeffrey Taylor Kerby" w:date="2021-07-03T16:51:00Z">
        <w:r w:rsidR="005A25B8">
          <w:rPr>
            <w:color w:val="000000" w:themeColor="text1"/>
            <w:lang w:val="en-US"/>
          </w:rPr>
          <w:t>patterns of landscape phenology</w:t>
        </w:r>
      </w:ins>
      <w:del w:id="105" w:author="Jeffrey Taylor Kerby" w:date="2021-07-03T16:51:00Z">
        <w:r w:rsidR="004D756D" w:rsidRPr="008050E5" w:rsidDel="005A25B8">
          <w:rPr>
            <w:color w:val="000000" w:themeColor="text1"/>
            <w:lang w:val="en-US"/>
          </w:rPr>
          <w:delText>the</w:delText>
        </w:r>
      </w:del>
      <w:del w:id="106" w:author="Jeffrey Taylor Kerby" w:date="2021-07-03T16:52:00Z">
        <w:r w:rsidR="004D756D" w:rsidRPr="008050E5" w:rsidDel="005A25B8">
          <w:rPr>
            <w:color w:val="000000" w:themeColor="text1"/>
            <w:lang w:val="en-US"/>
          </w:rPr>
          <w:delText xml:space="preserve"> rainfall seasonality pattern</w:delText>
        </w:r>
      </w:del>
      <w:ins w:id="107" w:author="Jeffrey Taylor Kerby" w:date="2021-07-03T16:52:00Z">
        <w:r w:rsidR="005A25B8">
          <w:rPr>
            <w:color w:val="000000" w:themeColor="text1"/>
            <w:lang w:val="en-US"/>
          </w:rPr>
          <w:t xml:space="preserve"> driven by rainfall</w:t>
        </w:r>
      </w:ins>
      <w:r w:rsidR="004D756D" w:rsidRPr="008050E5">
        <w:rPr>
          <w:color w:val="000000" w:themeColor="text1"/>
          <w:lang w:val="en-US"/>
        </w:rPr>
        <w:t xml:space="preserve"> at </w:t>
      </w:r>
      <w:proofErr w:type="spellStart"/>
      <w:r w:rsidR="004D756D" w:rsidRPr="008050E5">
        <w:rPr>
          <w:color w:val="000000" w:themeColor="text1"/>
          <w:lang w:val="en-US"/>
        </w:rPr>
        <w:t>Guassa</w:t>
      </w:r>
      <w:proofErr w:type="spellEnd"/>
      <w:r w:rsidR="00704386" w:rsidRPr="008050E5">
        <w:rPr>
          <w:color w:val="000000" w:themeColor="text1"/>
          <w:lang w:val="en-US"/>
        </w:rPr>
        <w:t xml:space="preserve"> </w:t>
      </w:r>
      <w:r w:rsidR="00DE7794" w:rsidRPr="008050E5">
        <w:rPr>
          <w:color w:val="000000" w:themeColor="text1"/>
          <w:lang w:val="en-US"/>
        </w:rPr>
        <w:t xml:space="preserve">(Fig. </w:t>
      </w:r>
      <w:r w:rsidR="00FB227B" w:rsidRPr="008050E5">
        <w:rPr>
          <w:color w:val="000000" w:themeColor="text1"/>
          <w:lang w:val="en-US"/>
        </w:rPr>
        <w:t>3</w:t>
      </w:r>
      <w:ins w:id="108" w:author="Jeffrey Taylor Kerby" w:date="2021-07-03T16:52:00Z">
        <w:r w:rsidR="005A25B8">
          <w:rPr>
            <w:color w:val="000000" w:themeColor="text1"/>
            <w:lang w:val="en-US"/>
          </w:rPr>
          <w:t>ab</w:t>
        </w:r>
      </w:ins>
      <w:r w:rsidR="00DE7794" w:rsidRPr="008050E5">
        <w:rPr>
          <w:color w:val="000000" w:themeColor="text1"/>
          <w:lang w:val="en-US"/>
        </w:rPr>
        <w:t>)</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most abundant on the fur of geladas during</w:t>
      </w:r>
      <w:r w:rsidR="00002191" w:rsidRPr="008050E5">
        <w:rPr>
          <w:color w:val="000000" w:themeColor="text1"/>
          <w:lang w:val="en-US"/>
        </w:rPr>
        <w:t xml:space="preserve"> the end of the wet season in</w:t>
      </w:r>
      <w:r w:rsidR="00704386" w:rsidRPr="008050E5">
        <w:rPr>
          <w:color w:val="000000" w:themeColor="text1"/>
          <w:lang w:val="en-US"/>
        </w:rPr>
        <w:t xml:space="preserve"> late September, when hundreds of </w:t>
      </w:r>
      <w:r w:rsidR="00E931E7" w:rsidRPr="008050E5">
        <w:rPr>
          <w:color w:val="000000" w:themeColor="text1"/>
          <w:lang w:val="en-US"/>
        </w:rPr>
        <w:t>seeds</w:t>
      </w:r>
      <w:r w:rsidR="00704386" w:rsidRPr="008050E5">
        <w:rPr>
          <w:color w:val="000000" w:themeColor="text1"/>
          <w:lang w:val="en-US"/>
        </w:rPr>
        <w:t xml:space="preserve"> were </w:t>
      </w:r>
      <w:r w:rsidR="00704386" w:rsidRPr="008050E5">
        <w:rPr>
          <w:color w:val="000000" w:themeColor="text1"/>
          <w:lang w:val="en-US"/>
        </w:rPr>
        <w:lastRenderedPageBreak/>
        <w:t>routinely observed on individuals</w:t>
      </w:r>
      <w:r w:rsidR="000D5CCC" w:rsidRPr="008050E5">
        <w:rPr>
          <w:color w:val="000000" w:themeColor="text1"/>
          <w:lang w:val="en-US"/>
        </w:rPr>
        <w:t xml:space="preserve"> (Fig. </w:t>
      </w:r>
      <w:r w:rsidR="000D5CCC" w:rsidRPr="004B15B2">
        <w:rPr>
          <w:color w:val="000000" w:themeColor="text1"/>
          <w:lang w:val="en-US"/>
        </w:rPr>
        <w:t>S</w:t>
      </w:r>
      <w:r w:rsidR="003E54CC" w:rsidRPr="004B15B2">
        <w:rPr>
          <w:color w:val="000000" w:themeColor="text1"/>
          <w:lang w:val="en-US"/>
        </w:rPr>
        <w:t>2</w:t>
      </w:r>
      <w:r w:rsidR="000D5CCC" w:rsidRPr="004B15B2">
        <w:rPr>
          <w:color w:val="000000" w:themeColor="text1"/>
          <w:lang w:val="en-US"/>
        </w:rPr>
        <w:t>)</w:t>
      </w:r>
      <w:r w:rsidR="00704386" w:rsidRPr="004B15B2">
        <w:rPr>
          <w:color w:val="000000" w:themeColor="text1"/>
          <w:lang w:val="en-US"/>
        </w:rPr>
        <w:t xml:space="preserve">. </w:t>
      </w:r>
      <w:r w:rsidR="00704386" w:rsidRPr="00B7615C">
        <w:rPr>
          <w:color w:val="000000" w:themeColor="text1"/>
          <w:lang w:val="en-US"/>
        </w:rPr>
        <w:t xml:space="preserve">In one </w:t>
      </w:r>
      <w:r w:rsidR="00E931E7" w:rsidRPr="00B7615C">
        <w:rPr>
          <w:color w:val="000000" w:themeColor="text1"/>
          <w:lang w:val="en-US"/>
        </w:rPr>
        <w:t>extraordinary</w:t>
      </w:r>
      <w:r w:rsidR="00704386" w:rsidRPr="00B7615C">
        <w:rPr>
          <w:color w:val="000000" w:themeColor="text1"/>
          <w:lang w:val="en-US"/>
        </w:rPr>
        <w:t xml:space="preserve"> case, we counted 511 </w:t>
      </w:r>
      <w:r w:rsidR="00E931E7" w:rsidRPr="00B7615C">
        <w:rPr>
          <w:color w:val="000000" w:themeColor="text1"/>
          <w:lang w:val="en-US"/>
        </w:rPr>
        <w:t>seeds</w:t>
      </w:r>
      <w:r w:rsidR="00704386" w:rsidRPr="00B7615C">
        <w:rPr>
          <w:color w:val="000000" w:themeColor="text1"/>
          <w:lang w:val="en-US"/>
        </w:rPr>
        <w:t xml:space="preserve"> on a</w:t>
      </w:r>
      <w:r w:rsidR="00093577" w:rsidRPr="00B7615C">
        <w:rPr>
          <w:color w:val="000000" w:themeColor="text1"/>
          <w:lang w:val="en-US"/>
        </w:rPr>
        <w:t xml:space="preserve">n </w:t>
      </w:r>
      <w:r w:rsidR="00704386" w:rsidRPr="00B7615C">
        <w:rPr>
          <w:color w:val="000000" w:themeColor="text1"/>
          <w:lang w:val="en-US"/>
        </w:rPr>
        <w:t xml:space="preserve">adult </w:t>
      </w:r>
      <w:r w:rsidR="00AC3D28">
        <w:rPr>
          <w:color w:val="000000" w:themeColor="text1"/>
          <w:lang w:val="en-US"/>
        </w:rPr>
        <w:t>fe</w:t>
      </w:r>
      <w:r w:rsidR="00704386" w:rsidRPr="00B7615C">
        <w:rPr>
          <w:color w:val="000000" w:themeColor="text1"/>
          <w:lang w:val="en-US"/>
        </w:rPr>
        <w:t>male</w:t>
      </w:r>
      <w:r w:rsidR="00C73512">
        <w:rPr>
          <w:color w:val="000000" w:themeColor="text1"/>
          <w:lang w:val="en-US"/>
        </w:rPr>
        <w:t xml:space="preserve"> (note: in this particular case, the observer counted one body region and extrapolated to the rest of the body to avoid double-counting; thus, the precision of this number should be treated with caution)</w:t>
      </w:r>
      <w:r w:rsidR="00704386" w:rsidRPr="00B7615C">
        <w:rPr>
          <w:color w:val="000000" w:themeColor="text1"/>
          <w:lang w:val="en-US"/>
        </w:rPr>
        <w:t xml:space="preserve">. </w:t>
      </w:r>
      <w:r w:rsidR="00704386" w:rsidRPr="008050E5">
        <w:rPr>
          <w:color w:val="000000" w:themeColor="text1"/>
          <w:lang w:val="en-US"/>
        </w:rPr>
        <w:t xml:space="preserve">Between </w:t>
      </w:r>
      <w:r w:rsidR="00C73512">
        <w:rPr>
          <w:color w:val="000000" w:themeColor="text1"/>
          <w:lang w:val="en-US"/>
        </w:rPr>
        <w:t>January</w:t>
      </w:r>
      <w:r w:rsidR="00C73512" w:rsidRPr="008050E5">
        <w:rPr>
          <w:color w:val="000000" w:themeColor="text1"/>
          <w:lang w:val="en-US"/>
        </w:rPr>
        <w:t xml:space="preserve"> </w:t>
      </w:r>
      <w:r w:rsidR="00704386" w:rsidRPr="008050E5">
        <w:rPr>
          <w:color w:val="000000" w:themeColor="text1"/>
          <w:lang w:val="en-US"/>
        </w:rPr>
        <w:t xml:space="preserve">and </w:t>
      </w:r>
      <w:r w:rsidR="00093577" w:rsidRPr="008050E5">
        <w:rPr>
          <w:color w:val="000000" w:themeColor="text1"/>
          <w:lang w:val="en-US"/>
        </w:rPr>
        <w:t>May</w:t>
      </w:r>
      <w:r w:rsidR="00704386" w:rsidRPr="008050E5">
        <w:rPr>
          <w:color w:val="000000" w:themeColor="text1"/>
          <w:lang w:val="en-US"/>
        </w:rPr>
        <w:t xml:space="preserve">, </w:t>
      </w:r>
      <w:r w:rsidR="009374C5">
        <w:rPr>
          <w:color w:val="000000" w:themeColor="text1"/>
          <w:lang w:val="en-US"/>
        </w:rPr>
        <w:t>few</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observed</w:t>
      </w:r>
      <w:ins w:id="109" w:author="Jeffrey Taylor Kerby" w:date="2021-07-03T16:52:00Z">
        <w:r w:rsidR="005A25B8">
          <w:rPr>
            <w:color w:val="000000" w:themeColor="text1"/>
            <w:lang w:val="en-US"/>
          </w:rPr>
          <w:t xml:space="preserve"> (Fig 3b)</w:t>
        </w:r>
      </w:ins>
      <w:r w:rsidR="00704386" w:rsidRPr="008050E5">
        <w:rPr>
          <w:color w:val="000000" w:themeColor="text1"/>
          <w:lang w:val="en-US"/>
        </w:rPr>
        <w:t>.</w:t>
      </w:r>
    </w:p>
    <w:p w14:paraId="313CE022" w14:textId="77777777" w:rsidR="00E22FB8" w:rsidRPr="008050E5" w:rsidRDefault="00E22FB8" w:rsidP="00E65B92">
      <w:pPr>
        <w:spacing w:line="480" w:lineRule="auto"/>
        <w:rPr>
          <w:color w:val="000000" w:themeColor="text1"/>
          <w:lang w:val="en-US"/>
        </w:rPr>
      </w:pPr>
    </w:p>
    <w:p w14:paraId="63906C9F" w14:textId="56F57282" w:rsidR="002B7F37" w:rsidRDefault="007D31CA" w:rsidP="00434380">
      <w:pPr>
        <w:spacing w:line="480" w:lineRule="auto"/>
        <w:rPr>
          <w:color w:val="000000" w:themeColor="text1"/>
          <w:lang w:val="en-US"/>
        </w:rPr>
      </w:pPr>
      <w:r w:rsidRPr="00BA6469">
        <w:rPr>
          <w:rFonts w:ascii="Times" w:hAnsi="Times" w:cs="Arial"/>
          <w:iCs/>
          <w:smallCaps/>
          <w:lang w:val="en-US"/>
        </w:rPr>
        <w:t xml:space="preserve">Question </w:t>
      </w:r>
      <w:r w:rsidR="00364685">
        <w:rPr>
          <w:rFonts w:ascii="Times" w:hAnsi="Times" w:cs="Arial"/>
          <w:iCs/>
          <w:smallCaps/>
          <w:lang w:val="en-US"/>
        </w:rPr>
        <w:t>3</w:t>
      </w:r>
      <w:r w:rsidR="00BA6469">
        <w:rPr>
          <w:rFonts w:ascii="Times" w:hAnsi="Times" w:cs="Arial"/>
          <w:iCs/>
          <w:smallCaps/>
          <w:lang w:val="en-US"/>
        </w:rPr>
        <w:t xml:space="preserve"> </w:t>
      </w:r>
      <w:r w:rsidRPr="00BA6469">
        <w:rPr>
          <w:rFonts w:ascii="Times" w:hAnsi="Times" w:cs="Arial"/>
          <w:iCs/>
          <w:smallCaps/>
          <w:lang w:val="en-US"/>
        </w:rPr>
        <w:t>(seed accumulation as a function of body size)</w:t>
      </w:r>
      <w:r w:rsidR="00BA6469">
        <w:rPr>
          <w:rFonts w:ascii="Times" w:hAnsi="Times" w:cs="Arial"/>
          <w:iCs/>
          <w:smallCaps/>
          <w:lang w:val="en-US"/>
        </w:rPr>
        <w:t>.</w:t>
      </w:r>
      <w:r w:rsidRPr="00BA6469">
        <w:rPr>
          <w:rFonts w:ascii="Times" w:hAnsi="Times" w:cs="Arial"/>
          <w:iCs/>
          <w:smallCaps/>
          <w:lang w:val="en-US"/>
        </w:rPr>
        <w:t>-</w:t>
      </w:r>
      <w:r w:rsidR="00205F4E">
        <w:rPr>
          <w:color w:val="000000" w:themeColor="text1"/>
          <w:lang w:val="en-US"/>
        </w:rPr>
        <w:t>The</w:t>
      </w:r>
      <w:r w:rsidR="00E65B92" w:rsidRPr="008050E5">
        <w:rPr>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00E65B92" w:rsidRPr="008050E5">
        <w:rPr>
          <w:color w:val="000000" w:themeColor="text1"/>
          <w:lang w:val="en-US"/>
        </w:rPr>
        <w:t xml:space="preserve">number of </w:t>
      </w:r>
      <w:r w:rsidR="00E65B92" w:rsidRPr="008050E5">
        <w:rPr>
          <w:i/>
          <w:color w:val="000000" w:themeColor="text1"/>
          <w:lang w:val="en-US"/>
        </w:rPr>
        <w:t>A. melanantha</w:t>
      </w:r>
      <w:r w:rsidR="00E65B92" w:rsidRPr="008050E5">
        <w:rPr>
          <w:color w:val="000000" w:themeColor="text1"/>
          <w:lang w:val="en-US"/>
        </w:rPr>
        <w:t xml:space="preserve"> seeds attached to each size class of geladas</w:t>
      </w:r>
      <w:r w:rsidR="00316B1F">
        <w:rPr>
          <w:color w:val="000000" w:themeColor="text1"/>
          <w:lang w:val="en-US"/>
        </w:rPr>
        <w:t xml:space="preserve"> d</w:t>
      </w:r>
      <w:r w:rsidR="00187AC2">
        <w:rPr>
          <w:color w:val="000000" w:themeColor="text1"/>
          <w:lang w:val="en-US"/>
        </w:rPr>
        <w:t>uring the</w:t>
      </w:r>
      <w:r w:rsidR="00E22FB8" w:rsidRPr="008050E5">
        <w:rPr>
          <w:color w:val="000000" w:themeColor="text1"/>
          <w:lang w:val="en-US"/>
        </w:rPr>
        <w:t xml:space="preserve"> months of July-November</w:t>
      </w:r>
      <w:r w:rsidR="00205F4E">
        <w:rPr>
          <w:color w:val="000000" w:themeColor="text1"/>
          <w:lang w:val="en-US"/>
        </w:rPr>
        <w:t>,</w:t>
      </w:r>
      <w:r w:rsidR="00E931E7" w:rsidRPr="008050E5">
        <w:rPr>
          <w:color w:val="000000" w:themeColor="text1"/>
          <w:lang w:val="en-US"/>
        </w:rPr>
        <w:t xml:space="preserve"> </w:t>
      </w:r>
      <w:r w:rsidR="00E22FB8" w:rsidRPr="008050E5">
        <w:rPr>
          <w:color w:val="000000" w:themeColor="text1"/>
          <w:lang w:val="en-US"/>
        </w:rPr>
        <w:t xml:space="preserve">when </w:t>
      </w:r>
      <w:r w:rsidR="00E22FB8" w:rsidRPr="008050E5">
        <w:rPr>
          <w:i/>
          <w:color w:val="000000" w:themeColor="text1"/>
          <w:lang w:val="en-US"/>
        </w:rPr>
        <w:t xml:space="preserve">A. </w:t>
      </w:r>
      <w:proofErr w:type="spellStart"/>
      <w:r w:rsidR="00E22FB8" w:rsidRPr="008050E5">
        <w:rPr>
          <w:i/>
          <w:color w:val="000000" w:themeColor="text1"/>
          <w:lang w:val="en-US"/>
        </w:rPr>
        <w:t>melanantha</w:t>
      </w:r>
      <w:proofErr w:type="spellEnd"/>
      <w:r w:rsidR="00E22FB8" w:rsidRPr="008050E5">
        <w:rPr>
          <w:color w:val="000000" w:themeColor="text1"/>
          <w:lang w:val="en-US"/>
        </w:rPr>
        <w:t xml:space="preserve"> </w:t>
      </w:r>
      <w:r w:rsidR="0074467E" w:rsidRPr="008050E5">
        <w:rPr>
          <w:color w:val="000000" w:themeColor="text1"/>
          <w:lang w:val="en-US"/>
        </w:rPr>
        <w:t>seeds</w:t>
      </w:r>
      <w:r w:rsidR="00E22FB8" w:rsidRPr="008050E5">
        <w:rPr>
          <w:color w:val="000000" w:themeColor="text1"/>
          <w:lang w:val="en-US"/>
        </w:rPr>
        <w:t xml:space="preserve"> were </w:t>
      </w:r>
      <w:r w:rsidR="00C73512">
        <w:rPr>
          <w:color w:val="000000" w:themeColor="text1"/>
          <w:lang w:val="en-US"/>
        </w:rPr>
        <w:t xml:space="preserve">most </w:t>
      </w:r>
      <w:r w:rsidR="00E22FB8" w:rsidRPr="008050E5">
        <w:rPr>
          <w:color w:val="000000" w:themeColor="text1"/>
          <w:lang w:val="en-US"/>
        </w:rPr>
        <w:t>available</w:t>
      </w:r>
      <w:r w:rsidR="00205F4E">
        <w:rPr>
          <w:color w:val="000000" w:themeColor="text1"/>
          <w:lang w:val="en-US"/>
        </w:rPr>
        <w:t>, generally followed our expectations on the role of body size</w:t>
      </w:r>
      <w:r w:rsidR="00E22FB8" w:rsidRPr="008050E5">
        <w:rPr>
          <w:color w:val="000000" w:themeColor="text1"/>
          <w:lang w:val="en-US"/>
        </w:rPr>
        <w:t xml:space="preserve"> </w:t>
      </w:r>
      <w:r w:rsidR="00205F4E">
        <w:rPr>
          <w:color w:val="000000" w:themeColor="text1"/>
          <w:lang w:val="en-US"/>
        </w:rPr>
        <w:t>(F</w:t>
      </w:r>
      <w:r w:rsidR="00205F4E" w:rsidRPr="008050E5">
        <w:rPr>
          <w:color w:val="000000" w:themeColor="text1"/>
          <w:lang w:val="en-US"/>
        </w:rPr>
        <w:t>i</w:t>
      </w:r>
      <w:r w:rsidR="00205F4E">
        <w:rPr>
          <w:color w:val="000000" w:themeColor="text1"/>
          <w:lang w:val="en-US"/>
        </w:rPr>
        <w:t>g.</w:t>
      </w:r>
      <w:r w:rsidR="00205F4E" w:rsidRPr="008050E5">
        <w:rPr>
          <w:color w:val="000000" w:themeColor="text1"/>
          <w:lang w:val="en-US"/>
        </w:rPr>
        <w:t xml:space="preserve"> 4</w:t>
      </w:r>
      <w:r w:rsidR="00205F4E">
        <w:rPr>
          <w:color w:val="000000" w:themeColor="text1"/>
          <w:lang w:val="en-US"/>
        </w:rPr>
        <w:t>)</w:t>
      </w:r>
      <w:r w:rsidR="00316B1F">
        <w:rPr>
          <w:color w:val="000000" w:themeColor="text1"/>
          <w:lang w:val="en-US"/>
        </w:rPr>
        <w:t xml:space="preserve">. </w:t>
      </w:r>
      <w:r w:rsidR="00C05897">
        <w:rPr>
          <w:color w:val="000000" w:themeColor="text1"/>
          <w:lang w:val="en-US"/>
        </w:rPr>
        <w:t xml:space="preserve">The magnitude of the estimates for the fixed effect of body size (Table </w:t>
      </w:r>
      <w:r w:rsidR="00D518AC">
        <w:rPr>
          <w:color w:val="000000" w:themeColor="text1"/>
          <w:lang w:val="en-US"/>
        </w:rPr>
        <w:t>2</w:t>
      </w:r>
      <w:r w:rsidR="00C05897">
        <w:rPr>
          <w:color w:val="000000" w:themeColor="text1"/>
          <w:lang w:val="en-US"/>
        </w:rPr>
        <w:t xml:space="preserve">) show an increase of </w:t>
      </w:r>
      <w:r w:rsidR="0041245E">
        <w:rPr>
          <w:color w:val="000000" w:themeColor="text1"/>
          <w:lang w:val="en-US"/>
        </w:rPr>
        <w:t>~</w:t>
      </w:r>
      <w:r w:rsidR="00C05897">
        <w:rPr>
          <w:color w:val="000000" w:themeColor="text1"/>
          <w:lang w:val="en-US"/>
        </w:rPr>
        <w:t>1.</w:t>
      </w:r>
      <w:r w:rsidR="0041245E">
        <w:rPr>
          <w:color w:val="000000" w:themeColor="text1"/>
          <w:lang w:val="en-US"/>
        </w:rPr>
        <w:t>4</w:t>
      </w:r>
      <w:r w:rsidR="00C05897">
        <w:rPr>
          <w:color w:val="000000" w:themeColor="text1"/>
          <w:lang w:val="en-US"/>
        </w:rPr>
        <w:t xml:space="preserve">x seeds with each increase </w:t>
      </w:r>
      <w:r w:rsidR="0041245E">
        <w:rPr>
          <w:color w:val="000000" w:themeColor="text1"/>
          <w:lang w:val="en-US"/>
        </w:rPr>
        <w:t>across</w:t>
      </w:r>
      <w:r w:rsidR="00C05897">
        <w:rPr>
          <w:color w:val="000000" w:themeColor="text1"/>
          <w:lang w:val="en-US"/>
        </w:rPr>
        <w:t xml:space="preserve"> body size</w:t>
      </w:r>
      <w:r w:rsidR="0041245E">
        <w:rPr>
          <w:color w:val="000000" w:themeColor="text1"/>
          <w:lang w:val="en-US"/>
        </w:rPr>
        <w:t xml:space="preserve"> class</w:t>
      </w:r>
      <w:r w:rsidR="00C05897">
        <w:rPr>
          <w:color w:val="000000" w:themeColor="text1"/>
          <w:lang w:val="en-US"/>
        </w:rPr>
        <w:t>.</w:t>
      </w:r>
    </w:p>
    <w:p w14:paraId="26B295E6" w14:textId="183E69E7" w:rsidR="000B407C" w:rsidRPr="000B407C" w:rsidRDefault="000B407C" w:rsidP="000B407C">
      <w:pPr>
        <w:spacing w:line="480" w:lineRule="auto"/>
        <w:ind w:firstLine="720"/>
        <w:rPr>
          <w:color w:val="000000" w:themeColor="text1"/>
          <w:lang w:val="en-US"/>
        </w:rPr>
      </w:pPr>
    </w:p>
    <w:p w14:paraId="7C627FF5" w14:textId="492663BB" w:rsidR="00B34D49" w:rsidRPr="00AC3D28" w:rsidRDefault="000B407C" w:rsidP="00D956F7">
      <w:pPr>
        <w:autoSpaceDE w:val="0"/>
        <w:autoSpaceDN w:val="0"/>
        <w:adjustRightInd w:val="0"/>
        <w:spacing w:line="480" w:lineRule="auto"/>
        <w:rPr>
          <w:rFonts w:eastAsiaTheme="minorHAnsi"/>
          <w:color w:val="000000"/>
          <w:lang w:val="en-US"/>
        </w:rPr>
      </w:pPr>
      <w:r w:rsidRPr="004E5E45">
        <w:rPr>
          <w:rFonts w:eastAsiaTheme="minorHAnsi"/>
          <w:color w:val="000000"/>
          <w:lang w:val="en-US"/>
        </w:rPr>
        <w:t xml:space="preserve">The best-ranking model predicting seed counts was the global model. The </w:t>
      </w:r>
      <w:proofErr w:type="spellStart"/>
      <w:r w:rsidRPr="004E5E45">
        <w:rPr>
          <w:rFonts w:eastAsiaTheme="minorHAnsi"/>
          <w:color w:val="000000"/>
          <w:lang w:val="en-US"/>
        </w:rPr>
        <w:t>AICc</w:t>
      </w:r>
      <w:proofErr w:type="spellEnd"/>
      <w:r w:rsidRPr="004E5E45">
        <w:rPr>
          <w:rFonts w:eastAsiaTheme="minorHAnsi"/>
          <w:color w:val="000000"/>
          <w:lang w:val="en-US"/>
        </w:rPr>
        <w:t xml:space="preserve"> weight was 1, indicating</w:t>
      </w:r>
      <w:r>
        <w:rPr>
          <w:rFonts w:eastAsiaTheme="minorHAnsi"/>
          <w:color w:val="000000"/>
          <w:lang w:val="en-US"/>
        </w:rPr>
        <w:t xml:space="preserve"> </w:t>
      </w:r>
      <w:r w:rsidRPr="004E5E45">
        <w:rPr>
          <w:rFonts w:eastAsiaTheme="minorHAnsi"/>
          <w:color w:val="000000"/>
          <w:lang w:val="en-US"/>
        </w:rPr>
        <w:t xml:space="preserve">that this model was the </w:t>
      </w:r>
      <w:r w:rsidR="00782E67">
        <w:rPr>
          <w:rFonts w:eastAsiaTheme="minorHAnsi"/>
          <w:color w:val="000000"/>
          <w:lang w:val="en-US"/>
        </w:rPr>
        <w:t>most predictive</w:t>
      </w:r>
      <w:r w:rsidR="00782E67" w:rsidRPr="004E5E45">
        <w:rPr>
          <w:rFonts w:eastAsiaTheme="minorHAnsi"/>
          <w:color w:val="000000"/>
          <w:lang w:val="en-US"/>
        </w:rPr>
        <w:t xml:space="preserve"> </w:t>
      </w:r>
      <w:r w:rsidRPr="004E5E45">
        <w:rPr>
          <w:rFonts w:eastAsiaTheme="minorHAnsi"/>
          <w:color w:val="000000"/>
          <w:lang w:val="en-US"/>
        </w:rPr>
        <w:t xml:space="preserve">model among the candidate set </w:t>
      </w:r>
      <w:r w:rsidRPr="004E5E45">
        <w:rPr>
          <w:rFonts w:eastAsiaTheme="minorHAnsi"/>
          <w:color w:val="000000" w:themeColor="text1"/>
          <w:lang w:val="en-US"/>
        </w:rPr>
        <w:t xml:space="preserve">(Table </w:t>
      </w:r>
      <w:r w:rsidR="00D518AC">
        <w:rPr>
          <w:rFonts w:eastAsiaTheme="minorHAnsi"/>
          <w:color w:val="000000" w:themeColor="text1"/>
          <w:lang w:val="en-US"/>
        </w:rPr>
        <w:t>1</w:t>
      </w:r>
      <w:r w:rsidRPr="004E5E45">
        <w:rPr>
          <w:rFonts w:eastAsiaTheme="minorHAnsi"/>
          <w:color w:val="000000" w:themeColor="text1"/>
          <w:lang w:val="en-US"/>
        </w:rPr>
        <w:t xml:space="preserve">). </w:t>
      </w:r>
      <w:r w:rsidR="0039428D" w:rsidRPr="004E5E45">
        <w:rPr>
          <w:rFonts w:eastAsiaTheme="minorHAnsi"/>
          <w:color w:val="000000" w:themeColor="text1"/>
          <w:lang w:val="en-US"/>
        </w:rPr>
        <w:t>As indicated by the marginal R</w:t>
      </w:r>
      <w:r w:rsidR="0039428D" w:rsidRPr="004E5E45">
        <w:rPr>
          <w:rFonts w:eastAsiaTheme="minorHAnsi"/>
          <w:color w:val="000000" w:themeColor="text1"/>
          <w:vertAlign w:val="superscript"/>
          <w:lang w:val="en-US"/>
        </w:rPr>
        <w:t>2</w:t>
      </w:r>
      <w:r w:rsidR="0039428D" w:rsidRPr="004E5E45">
        <w:rPr>
          <w:rFonts w:eastAsiaTheme="minorHAnsi"/>
          <w:color w:val="000000" w:themeColor="text1"/>
          <w:lang w:val="en-US"/>
        </w:rPr>
        <w:t xml:space="preserve"> values for our models, the global model (model 1) accounted for </w:t>
      </w:r>
      <w:r w:rsidR="0041245E" w:rsidRPr="00D518AC">
        <w:rPr>
          <w:rFonts w:eastAsiaTheme="minorHAnsi"/>
          <w:color w:val="000000" w:themeColor="text1"/>
          <w:lang w:val="en-US"/>
        </w:rPr>
        <w:t>64</w:t>
      </w:r>
      <w:r w:rsidR="0039428D" w:rsidRPr="004E5E45">
        <w:rPr>
          <w:rFonts w:eastAsiaTheme="minorHAnsi"/>
          <w:color w:val="000000" w:themeColor="text1"/>
          <w:lang w:val="en-US"/>
        </w:rPr>
        <w:t>% of</w:t>
      </w:r>
      <w:r w:rsidR="0039428D" w:rsidRPr="00D518AC">
        <w:rPr>
          <w:rFonts w:eastAsiaTheme="minorHAnsi"/>
          <w:color w:val="000000" w:themeColor="text1"/>
          <w:lang w:val="en-US"/>
        </w:rPr>
        <w:t xml:space="preserve"> </w:t>
      </w:r>
      <w:r w:rsidR="0039428D" w:rsidRPr="004E5E45">
        <w:rPr>
          <w:rFonts w:eastAsiaTheme="minorHAnsi"/>
          <w:color w:val="000000" w:themeColor="text1"/>
          <w:lang w:val="en-US"/>
        </w:rPr>
        <w:t xml:space="preserve">the variance in the data set (Table </w:t>
      </w:r>
      <w:r w:rsidR="00D518AC">
        <w:rPr>
          <w:rFonts w:eastAsiaTheme="minorHAnsi"/>
          <w:color w:val="000000" w:themeColor="text1"/>
          <w:lang w:val="en-US"/>
        </w:rPr>
        <w:t>1</w:t>
      </w:r>
      <w:r w:rsidR="0039428D" w:rsidRPr="004E5E45">
        <w:rPr>
          <w:rFonts w:eastAsiaTheme="minorHAnsi"/>
          <w:color w:val="000000" w:themeColor="text1"/>
          <w:lang w:val="en-US"/>
        </w:rPr>
        <w:t>).</w:t>
      </w:r>
      <w:r w:rsidRPr="00D518AC">
        <w:rPr>
          <w:rFonts w:eastAsiaTheme="minorHAnsi"/>
          <w:color w:val="000000" w:themeColor="text1"/>
          <w:lang w:val="en-US"/>
        </w:rPr>
        <w:t xml:space="preserve"> </w:t>
      </w:r>
      <w:r w:rsidRPr="000B407C">
        <w:rPr>
          <w:rFonts w:eastAsiaTheme="minorHAnsi"/>
          <w:color w:val="000000"/>
          <w:lang w:val="en-US"/>
        </w:rPr>
        <w:t>Accord</w:t>
      </w:r>
      <w:r w:rsidRPr="00BA0AF6">
        <w:rPr>
          <w:rFonts w:eastAsiaTheme="minorHAnsi"/>
          <w:color w:val="000000"/>
          <w:lang w:val="en-US"/>
        </w:rPr>
        <w:t>ing</w:t>
      </w:r>
      <w:r w:rsidRPr="00D009E6">
        <w:rPr>
          <w:rFonts w:eastAsiaTheme="minorHAnsi"/>
          <w:color w:val="000000"/>
          <w:lang w:val="en-US"/>
        </w:rPr>
        <w:t xml:space="preserve"> to the o</w:t>
      </w:r>
      <w:r w:rsidRPr="00EA7C88">
        <w:rPr>
          <w:rFonts w:eastAsiaTheme="minorHAnsi"/>
          <w:color w:val="000000"/>
          <w:lang w:val="en-US"/>
        </w:rPr>
        <w:t>ut</w:t>
      </w:r>
      <w:r w:rsidRPr="007D12D5">
        <w:rPr>
          <w:rFonts w:eastAsiaTheme="minorHAnsi"/>
          <w:color w:val="000000"/>
          <w:lang w:val="en-US"/>
        </w:rPr>
        <w:t>put of t</w:t>
      </w:r>
      <w:r w:rsidRPr="00E83300">
        <w:rPr>
          <w:rFonts w:eastAsiaTheme="minorHAnsi"/>
          <w:color w:val="000000"/>
          <w:lang w:val="en-US"/>
        </w:rPr>
        <w:t>h</w:t>
      </w:r>
      <w:r w:rsidRPr="009C637F">
        <w:rPr>
          <w:rFonts w:eastAsiaTheme="minorHAnsi"/>
          <w:color w:val="000000"/>
          <w:lang w:val="en-US"/>
        </w:rPr>
        <w:t xml:space="preserve">is </w:t>
      </w:r>
      <w:r w:rsidRPr="005B25C6">
        <w:rPr>
          <w:rFonts w:eastAsiaTheme="minorHAnsi"/>
          <w:color w:val="000000"/>
          <w:lang w:val="en-US"/>
        </w:rPr>
        <w:t>mod</w:t>
      </w:r>
      <w:r w:rsidRPr="008E1A31">
        <w:rPr>
          <w:rFonts w:eastAsiaTheme="minorHAnsi"/>
          <w:color w:val="000000"/>
          <w:lang w:val="en-US"/>
        </w:rPr>
        <w:t>el</w:t>
      </w:r>
      <w:r w:rsidRPr="00DC2343">
        <w:rPr>
          <w:rFonts w:eastAsiaTheme="minorHAnsi"/>
          <w:color w:val="000000"/>
          <w:lang w:val="en-US"/>
        </w:rPr>
        <w:t xml:space="preserve"> (Table </w:t>
      </w:r>
      <w:r w:rsidR="00D518AC">
        <w:rPr>
          <w:rFonts w:eastAsiaTheme="minorHAnsi"/>
          <w:color w:val="000000"/>
          <w:lang w:val="en-US"/>
        </w:rPr>
        <w:t>2</w:t>
      </w:r>
      <w:r w:rsidRPr="00DC2343">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each increase in body size class was associated with ~1.</w:t>
      </w:r>
      <w:r w:rsidR="00927EB5">
        <w:rPr>
          <w:rFonts w:eastAsiaTheme="minorHAnsi"/>
          <w:color w:val="000000"/>
          <w:lang w:val="en-US"/>
        </w:rPr>
        <w:t>4</w:t>
      </w:r>
      <w:r w:rsidR="00AC3D28">
        <w:rPr>
          <w:rFonts w:eastAsiaTheme="minorHAnsi"/>
          <w:color w:val="000000"/>
          <w:lang w:val="en-US"/>
        </w:rPr>
        <w:t xml:space="preserve"> times the number of seeds. </w:t>
      </w:r>
      <w:r>
        <w:rPr>
          <w:rFonts w:eastAsiaTheme="minorHAnsi"/>
          <w:color w:val="000000"/>
          <w:lang w:val="en-US"/>
        </w:rPr>
        <w:t>These differences are relatively modest</w:t>
      </w:r>
      <w:r w:rsidR="004E40CA">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though they</w:t>
      </w:r>
      <w:r>
        <w:rPr>
          <w:rFonts w:eastAsiaTheme="minorHAnsi"/>
          <w:color w:val="000000"/>
          <w:lang w:val="en-US"/>
        </w:rPr>
        <w:t xml:space="preserve"> appear to be driven by the high prevalence of zeros in the dataset. </w:t>
      </w:r>
      <w:r w:rsidR="00EA7C88">
        <w:rPr>
          <w:rFonts w:eastAsiaTheme="minorHAnsi"/>
          <w:color w:val="000000"/>
          <w:lang w:val="en-US"/>
        </w:rPr>
        <w:t xml:space="preserve">While these numbers </w:t>
      </w:r>
      <w:r w:rsidR="00782E67">
        <w:rPr>
          <w:rFonts w:eastAsiaTheme="minorHAnsi"/>
          <w:color w:val="000000"/>
          <w:lang w:val="en-US"/>
        </w:rPr>
        <w:t xml:space="preserve">may </w:t>
      </w:r>
      <w:r w:rsidR="00EA7C88">
        <w:rPr>
          <w:rFonts w:eastAsiaTheme="minorHAnsi"/>
          <w:color w:val="000000"/>
          <w:lang w:val="en-US"/>
        </w:rPr>
        <w:t xml:space="preserve">seem low, </w:t>
      </w:r>
      <w:r w:rsidR="00782E67">
        <w:rPr>
          <w:rFonts w:eastAsiaTheme="minorHAnsi"/>
          <w:color w:val="000000"/>
          <w:lang w:val="en-US"/>
        </w:rPr>
        <w:t>Figure 4</w:t>
      </w:r>
      <w:r w:rsidR="00AC3D28">
        <w:rPr>
          <w:rFonts w:eastAsiaTheme="minorHAnsi"/>
          <w:color w:val="000000"/>
          <w:lang w:val="en-US"/>
        </w:rPr>
        <w:t xml:space="preserve"> shows that during the month of September, juvenile and adult monkeys carried almost 20 seeds on a daily basis. </w:t>
      </w:r>
      <w:r>
        <w:rPr>
          <w:rFonts w:eastAsiaTheme="minorHAnsi"/>
          <w:color w:val="000000"/>
          <w:lang w:val="en-US"/>
        </w:rPr>
        <w:t>Taken together, these</w:t>
      </w:r>
      <w:r w:rsidRPr="000B407C">
        <w:rPr>
          <w:rFonts w:eastAsiaTheme="minorHAnsi"/>
          <w:color w:val="000000"/>
          <w:lang w:val="en-US"/>
        </w:rPr>
        <w:t xml:space="preserve"> results show that time of year and body size are </w:t>
      </w:r>
      <w:r w:rsidR="00AC3D28">
        <w:rPr>
          <w:rFonts w:eastAsiaTheme="minorHAnsi"/>
          <w:color w:val="000000"/>
          <w:lang w:val="en-US"/>
        </w:rPr>
        <w:t>good</w:t>
      </w:r>
      <w:r w:rsidRPr="000B407C">
        <w:rPr>
          <w:rFonts w:eastAsiaTheme="minorHAnsi"/>
          <w:color w:val="000000"/>
          <w:lang w:val="en-US"/>
        </w:rPr>
        <w:t xml:space="preserve"> predictors of seed counts.</w:t>
      </w:r>
      <w:r w:rsidR="00AC3D28">
        <w:rPr>
          <w:rFonts w:eastAsiaTheme="minorHAnsi"/>
          <w:color w:val="000000"/>
          <w:lang w:val="en-US"/>
        </w:rPr>
        <w:t xml:space="preserve"> However, a</w:t>
      </w:r>
      <w:r w:rsidR="00B34D49">
        <w:rPr>
          <w:rFonts w:eastAsiaTheme="minorHAnsi"/>
          <w:color w:val="000000"/>
          <w:lang w:val="en-US"/>
        </w:rPr>
        <w:t>s indicated from</w:t>
      </w:r>
      <w:r w:rsidR="00AC3D28">
        <w:rPr>
          <w:rFonts w:eastAsiaTheme="minorHAnsi"/>
          <w:color w:val="000000"/>
          <w:lang w:val="en-US"/>
        </w:rPr>
        <w:t xml:space="preserve"> the</w:t>
      </w:r>
      <w:r w:rsidR="00B34D49">
        <w:rPr>
          <w:rFonts w:eastAsiaTheme="minorHAnsi"/>
          <w:color w:val="000000"/>
          <w:lang w:val="en-US"/>
        </w:rPr>
        <w:t xml:space="preserve"> model output pertaining to the random effect </w:t>
      </w:r>
      <w:r w:rsidR="00B34D49">
        <w:rPr>
          <w:color w:val="000000" w:themeColor="text1"/>
          <w:lang w:val="en-US"/>
        </w:rPr>
        <w:t xml:space="preserve">of individual ID (nested within day of observation), the </w:t>
      </w:r>
      <w:r w:rsidR="00B34D49">
        <w:rPr>
          <w:rFonts w:eastAsiaTheme="minorHAnsi"/>
          <w:color w:val="000000"/>
          <w:lang w:val="en-US"/>
        </w:rPr>
        <w:t>among-individual standard deviation was moderate in magnitude (</w:t>
      </w:r>
      <w:r w:rsidR="00AC3D28">
        <w:rPr>
          <w:rFonts w:eastAsiaTheme="minorHAnsi"/>
          <w:color w:val="000000"/>
          <w:lang w:val="en-US"/>
        </w:rPr>
        <w:t>~1.4</w:t>
      </w:r>
      <w:r w:rsidR="00B34D49">
        <w:rPr>
          <w:rFonts w:eastAsiaTheme="minorHAnsi"/>
          <w:color w:val="000000"/>
          <w:lang w:val="en-US"/>
        </w:rPr>
        <w:t xml:space="preserve">) and similar to the magnitude of the regression coefficients for the fixed effects </w:t>
      </w:r>
      <w:r w:rsidR="00B34D49">
        <w:rPr>
          <w:rFonts w:eastAsiaTheme="minorHAnsi"/>
          <w:color w:val="000000"/>
          <w:lang w:val="en-US"/>
        </w:rPr>
        <w:lastRenderedPageBreak/>
        <w:t>of body size (</w:t>
      </w:r>
      <w:r w:rsidR="00AC3D28">
        <w:rPr>
          <w:rFonts w:eastAsiaTheme="minorHAnsi"/>
          <w:color w:val="000000"/>
          <w:lang w:val="en-US"/>
        </w:rPr>
        <w:t>also ~</w:t>
      </w:r>
      <w:r w:rsidR="00B34D49">
        <w:rPr>
          <w:rFonts w:eastAsiaTheme="minorHAnsi"/>
          <w:color w:val="000000"/>
          <w:lang w:val="en-US"/>
        </w:rPr>
        <w:t>1.4)</w:t>
      </w:r>
      <w:r w:rsidR="00AC3D28">
        <w:rPr>
          <w:rFonts w:eastAsiaTheme="minorHAnsi"/>
          <w:color w:val="000000"/>
          <w:lang w:val="en-US"/>
        </w:rPr>
        <w:t>,</w:t>
      </w:r>
      <w:r w:rsidR="00B34D49">
        <w:rPr>
          <w:rFonts w:eastAsiaTheme="minorHAnsi"/>
          <w:color w:val="000000"/>
          <w:lang w:val="en-US"/>
        </w:rPr>
        <w:t xml:space="preserve"> </w:t>
      </w:r>
      <w:r w:rsidR="00AC3D28">
        <w:rPr>
          <w:rFonts w:eastAsiaTheme="minorHAnsi"/>
          <w:color w:val="000000"/>
          <w:lang w:val="en-US"/>
        </w:rPr>
        <w:t>but lower than that of</w:t>
      </w:r>
      <w:r w:rsidR="00B34D49">
        <w:rPr>
          <w:rFonts w:eastAsiaTheme="minorHAnsi"/>
          <w:color w:val="000000"/>
          <w:lang w:val="en-US"/>
        </w:rPr>
        <w:t xml:space="preserve"> month</w:t>
      </w:r>
      <w:r w:rsidR="00AC3D28">
        <w:rPr>
          <w:rFonts w:eastAsiaTheme="minorHAnsi"/>
          <w:color w:val="000000"/>
          <w:lang w:val="en-US"/>
        </w:rPr>
        <w:t xml:space="preserve"> during the wet season</w:t>
      </w:r>
      <w:r w:rsidR="00B34D49">
        <w:rPr>
          <w:rFonts w:eastAsiaTheme="minorHAnsi"/>
          <w:color w:val="000000"/>
          <w:lang w:val="en-US"/>
        </w:rPr>
        <w:t xml:space="preserve"> (</w:t>
      </w:r>
      <w:r w:rsidR="00AC3D28">
        <w:rPr>
          <w:rFonts w:eastAsiaTheme="minorHAnsi"/>
          <w:color w:val="000000"/>
          <w:lang w:val="en-US"/>
        </w:rPr>
        <w:t>~</w:t>
      </w:r>
      <w:r w:rsidR="00B34D49">
        <w:rPr>
          <w:rFonts w:eastAsiaTheme="minorHAnsi"/>
          <w:color w:val="000000"/>
          <w:lang w:val="en-US"/>
        </w:rPr>
        <w:t xml:space="preserve"> 5)</w:t>
      </w:r>
      <w:r w:rsidR="00AC3D28">
        <w:rPr>
          <w:rFonts w:eastAsiaTheme="minorHAnsi"/>
          <w:color w:val="000000"/>
          <w:lang w:val="en-US"/>
        </w:rPr>
        <w:t xml:space="preserve">. These results suggest </w:t>
      </w:r>
      <w:r w:rsidR="00B34D49">
        <w:rPr>
          <w:color w:val="000000" w:themeColor="text1"/>
          <w:lang w:val="en-US"/>
        </w:rPr>
        <w:t xml:space="preserve">high variability in seed accumulation between individuals and </w:t>
      </w:r>
      <w:r w:rsidR="00927EB5">
        <w:rPr>
          <w:color w:val="000000" w:themeColor="text1"/>
          <w:lang w:val="en-US"/>
        </w:rPr>
        <w:t>days</w:t>
      </w:r>
      <w:r w:rsidR="00B34D49">
        <w:rPr>
          <w:color w:val="000000" w:themeColor="text1"/>
          <w:lang w:val="en-US"/>
        </w:rPr>
        <w:t xml:space="preserve">. </w:t>
      </w:r>
    </w:p>
    <w:p w14:paraId="05807A53" w14:textId="341B217D" w:rsidR="00782E67" w:rsidRDefault="00782E67" w:rsidP="00E65B92">
      <w:pPr>
        <w:spacing w:line="480" w:lineRule="auto"/>
        <w:rPr>
          <w:rFonts w:eastAsiaTheme="minorHAnsi"/>
          <w:color w:val="000000" w:themeColor="text1"/>
          <w:lang w:val="en-US"/>
        </w:rPr>
      </w:pPr>
    </w:p>
    <w:p w14:paraId="6FDA7201" w14:textId="4A01B648" w:rsidR="001A5328" w:rsidRPr="00702EA5" w:rsidRDefault="00E212EA" w:rsidP="00782E67">
      <w:pPr>
        <w:spacing w:line="480" w:lineRule="auto"/>
        <w:rPr>
          <w:rFonts w:eastAsiaTheme="minorHAnsi"/>
          <w:color w:val="000000" w:themeColor="text1"/>
        </w:rPr>
      </w:pPr>
      <w:r w:rsidRPr="00BA6469">
        <w:rPr>
          <w:rFonts w:ascii="Times" w:hAnsi="Times" w:cs="Arial"/>
          <w:iCs/>
          <w:smallCaps/>
          <w:lang w:val="en-US"/>
        </w:rPr>
        <w:t xml:space="preserve">Question </w:t>
      </w:r>
      <w:r w:rsidR="007D31CA" w:rsidRPr="00BA6469">
        <w:rPr>
          <w:rFonts w:ascii="Times" w:hAnsi="Times" w:cs="Arial"/>
          <w:iCs/>
          <w:smallCaps/>
          <w:lang w:val="en-US"/>
        </w:rPr>
        <w:t>4</w:t>
      </w:r>
      <w:r w:rsidRPr="00BA6469">
        <w:rPr>
          <w:rFonts w:ascii="Times" w:hAnsi="Times" w:cs="Arial"/>
          <w:iCs/>
          <w:smallCaps/>
          <w:lang w:val="en-US"/>
        </w:rPr>
        <w:t xml:space="preserve"> (distribution of seed accumulation across body regions)</w:t>
      </w:r>
      <w:r w:rsidR="00BA6469">
        <w:rPr>
          <w:rFonts w:ascii="Times" w:hAnsi="Times" w:cs="Arial"/>
          <w:iCs/>
          <w:smallCaps/>
          <w:lang w:val="en-US"/>
        </w:rPr>
        <w:t>.</w:t>
      </w:r>
      <w:r w:rsidRPr="00BA6469">
        <w:rPr>
          <w:rFonts w:ascii="Times" w:hAnsi="Times" w:cs="Arial"/>
          <w:iCs/>
          <w:smallCaps/>
          <w:lang w:val="en-US"/>
        </w:rPr>
        <w:t>-</w:t>
      </w:r>
      <w:bookmarkStart w:id="110" w:name="_Hlk70767987"/>
      <w:r w:rsidR="00782E67" w:rsidRPr="00702EA5">
        <w:rPr>
          <w:i/>
          <w:color w:val="000000" w:themeColor="text1"/>
        </w:rPr>
        <w:t xml:space="preserve">A. </w:t>
      </w:r>
      <w:proofErr w:type="spellStart"/>
      <w:r w:rsidR="00E65B92" w:rsidRPr="00702EA5">
        <w:rPr>
          <w:rFonts w:eastAsiaTheme="minorHAnsi"/>
          <w:i/>
          <w:color w:val="000000" w:themeColor="text1"/>
        </w:rPr>
        <w:t>melanantha</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seeds</w:t>
      </w:r>
      <w:proofErr w:type="spellEnd"/>
      <w:r w:rsidR="00E65B92" w:rsidRPr="00702EA5">
        <w:rPr>
          <w:rFonts w:eastAsiaTheme="minorHAnsi"/>
          <w:color w:val="000000" w:themeColor="text1"/>
        </w:rPr>
        <w:t xml:space="preserve"> </w:t>
      </w:r>
      <w:proofErr w:type="spellStart"/>
      <w:r w:rsidR="00205F4E" w:rsidRPr="00702EA5">
        <w:rPr>
          <w:rFonts w:eastAsiaTheme="minorHAnsi"/>
          <w:color w:val="000000" w:themeColor="text1"/>
        </w:rPr>
        <w:t>were</w:t>
      </w:r>
      <w:proofErr w:type="spellEnd"/>
      <w:r w:rsidR="00205F4E" w:rsidRPr="00702EA5">
        <w:rPr>
          <w:rFonts w:eastAsiaTheme="minorHAnsi"/>
          <w:color w:val="000000" w:themeColor="text1"/>
        </w:rPr>
        <w:t xml:space="preserve"> </w:t>
      </w:r>
      <w:proofErr w:type="spellStart"/>
      <w:r w:rsidR="00E65B92" w:rsidRPr="00702EA5">
        <w:rPr>
          <w:rFonts w:eastAsiaTheme="minorHAnsi"/>
          <w:color w:val="000000" w:themeColor="text1"/>
        </w:rPr>
        <w:t>distributed</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across</w:t>
      </w:r>
      <w:proofErr w:type="spellEnd"/>
      <w:r w:rsidR="00E65B92" w:rsidRPr="00702EA5">
        <w:rPr>
          <w:rFonts w:eastAsiaTheme="minorHAnsi"/>
          <w:color w:val="000000" w:themeColor="text1"/>
        </w:rPr>
        <w:t xml:space="preserve"> </w:t>
      </w:r>
      <w:r w:rsidR="00BA6469">
        <w:rPr>
          <w:rFonts w:eastAsiaTheme="minorHAnsi"/>
          <w:color w:val="000000" w:themeColor="text1"/>
        </w:rPr>
        <w:t>multiple</w:t>
      </w:r>
      <w:r w:rsidR="00BA6469" w:rsidRPr="00702EA5">
        <w:rPr>
          <w:rFonts w:eastAsiaTheme="minorHAnsi"/>
          <w:color w:val="000000" w:themeColor="text1"/>
        </w:rPr>
        <w:t xml:space="preserve"> </w:t>
      </w:r>
      <w:r w:rsidR="00E65B92" w:rsidRPr="00702EA5">
        <w:rPr>
          <w:rFonts w:eastAsiaTheme="minorHAnsi"/>
          <w:color w:val="000000" w:themeColor="text1"/>
        </w:rPr>
        <w:t xml:space="preserve">body </w:t>
      </w:r>
      <w:proofErr w:type="spellStart"/>
      <w:r w:rsidR="00BA6469">
        <w:rPr>
          <w:rFonts w:eastAsiaTheme="minorHAnsi"/>
          <w:color w:val="000000" w:themeColor="text1"/>
        </w:rPr>
        <w:t>regions</w:t>
      </w:r>
      <w:proofErr w:type="spellEnd"/>
      <w:r w:rsidR="00BA6469" w:rsidRPr="00702EA5">
        <w:rPr>
          <w:rFonts w:eastAsiaTheme="minorHAnsi"/>
          <w:color w:val="000000" w:themeColor="text1"/>
        </w:rPr>
        <w:t xml:space="preserve"> </w:t>
      </w:r>
      <w:r w:rsidR="00E65B92" w:rsidRPr="00702EA5">
        <w:rPr>
          <w:rFonts w:eastAsiaTheme="minorHAnsi"/>
          <w:color w:val="000000" w:themeColor="text1"/>
        </w:rPr>
        <w:t xml:space="preserve">in </w:t>
      </w:r>
      <w:proofErr w:type="spellStart"/>
      <w:r w:rsidR="00E65B92" w:rsidRPr="00702EA5">
        <w:rPr>
          <w:rFonts w:eastAsiaTheme="minorHAnsi"/>
          <w:color w:val="000000" w:themeColor="text1"/>
        </w:rPr>
        <w:t>each</w:t>
      </w:r>
      <w:proofErr w:type="spellEnd"/>
      <w:r w:rsidR="00E65B92" w:rsidRPr="00702EA5">
        <w:rPr>
          <w:rFonts w:eastAsiaTheme="minorHAnsi"/>
          <w:color w:val="000000" w:themeColor="text1"/>
        </w:rPr>
        <w:t xml:space="preserve"> size class of geladas</w:t>
      </w:r>
      <w:r w:rsidR="00205F4E" w:rsidRPr="00702EA5">
        <w:rPr>
          <w:rFonts w:eastAsiaTheme="minorHAnsi"/>
          <w:color w:val="000000" w:themeColor="text1"/>
        </w:rPr>
        <w:t xml:space="preserve"> (</w:t>
      </w:r>
      <w:r w:rsidR="00D518AC" w:rsidRPr="00702EA5">
        <w:rPr>
          <w:rFonts w:eastAsiaTheme="minorHAnsi"/>
          <w:color w:val="000000" w:themeColor="text1"/>
        </w:rPr>
        <w:t>Fig.</w:t>
      </w:r>
      <w:r w:rsidR="00205F4E" w:rsidRPr="00702EA5">
        <w:rPr>
          <w:rFonts w:eastAsiaTheme="minorHAnsi"/>
          <w:color w:val="000000" w:themeColor="text1"/>
        </w:rPr>
        <w:t xml:space="preserve"> 5)</w:t>
      </w:r>
      <w:r w:rsidR="00E65B92" w:rsidRPr="00702EA5">
        <w:rPr>
          <w:rFonts w:eastAsiaTheme="minorHAnsi"/>
          <w:color w:val="000000" w:themeColor="text1"/>
        </w:rPr>
        <w:t xml:space="preserve">. </w:t>
      </w:r>
      <w:r w:rsidR="000A51FE" w:rsidRPr="00702EA5">
        <w:rPr>
          <w:rFonts w:eastAsiaTheme="minorHAnsi"/>
          <w:color w:val="000000" w:themeColor="text1"/>
        </w:rPr>
        <w:t xml:space="preserve">The male cape </w:t>
      </w:r>
      <w:proofErr w:type="spellStart"/>
      <w:r w:rsidR="000A51FE" w:rsidRPr="00702EA5">
        <w:rPr>
          <w:rFonts w:eastAsiaTheme="minorHAnsi"/>
          <w:color w:val="000000" w:themeColor="text1"/>
        </w:rPr>
        <w:t>attracted</w:t>
      </w:r>
      <w:proofErr w:type="spellEnd"/>
      <w:r w:rsidR="000A51FE" w:rsidRPr="00702EA5">
        <w:rPr>
          <w:rFonts w:eastAsiaTheme="minorHAnsi"/>
          <w:color w:val="000000" w:themeColor="text1"/>
        </w:rPr>
        <w:t xml:space="preserve"> more </w:t>
      </w:r>
      <w:proofErr w:type="spellStart"/>
      <w:r w:rsidR="000A51FE" w:rsidRPr="00702EA5">
        <w:rPr>
          <w:rFonts w:eastAsiaTheme="minorHAnsi"/>
          <w:color w:val="000000" w:themeColor="text1"/>
        </w:rPr>
        <w:t>seeds</w:t>
      </w:r>
      <w:proofErr w:type="spellEnd"/>
      <w:r w:rsidR="000A51FE" w:rsidRPr="00702EA5">
        <w:rPr>
          <w:rFonts w:eastAsiaTheme="minorHAnsi"/>
          <w:color w:val="000000" w:themeColor="text1"/>
        </w:rPr>
        <w:t xml:space="preserve"> on </w:t>
      </w:r>
      <w:proofErr w:type="spellStart"/>
      <w:r w:rsidR="000A51FE" w:rsidRPr="00702EA5">
        <w:rPr>
          <w:rFonts w:eastAsiaTheme="minorHAnsi"/>
          <w:color w:val="000000" w:themeColor="text1"/>
        </w:rPr>
        <w:t>average</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than</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any</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other</w:t>
      </w:r>
      <w:proofErr w:type="spellEnd"/>
      <w:r w:rsidR="000A51FE" w:rsidRPr="00702EA5">
        <w:rPr>
          <w:rFonts w:eastAsiaTheme="minorHAnsi"/>
          <w:color w:val="000000" w:themeColor="text1"/>
        </w:rPr>
        <w:t xml:space="preserve"> </w:t>
      </w:r>
      <w:r w:rsidR="00177987">
        <w:rPr>
          <w:rFonts w:eastAsiaTheme="minorHAnsi"/>
          <w:color w:val="000000" w:themeColor="text1"/>
        </w:rPr>
        <w:t xml:space="preserve">body </w:t>
      </w:r>
      <w:proofErr w:type="spellStart"/>
      <w:r w:rsidR="00177987">
        <w:rPr>
          <w:rFonts w:eastAsiaTheme="minorHAnsi"/>
          <w:color w:val="000000" w:themeColor="text1"/>
        </w:rPr>
        <w:t>region</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however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we</w:t>
      </w:r>
      <w:proofErr w:type="spellEnd"/>
      <w:r w:rsidR="0058054E" w:rsidRPr="00702EA5">
        <w:rPr>
          <w:rFonts w:eastAsiaTheme="minorHAnsi"/>
          <w:color w:val="000000" w:themeColor="text1"/>
        </w:rPr>
        <w:t xml:space="preserve"> note </w:t>
      </w:r>
      <w:proofErr w:type="spellStart"/>
      <w:r w:rsidR="0058054E" w:rsidRPr="00702EA5">
        <w:rPr>
          <w:rFonts w:eastAsiaTheme="minorHAnsi"/>
          <w:color w:val="000000" w:themeColor="text1"/>
        </w:rPr>
        <w:t>that</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this</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result</w:t>
      </w:r>
      <w:proofErr w:type="spellEnd"/>
      <w:r w:rsidR="0058054E" w:rsidRPr="00702EA5">
        <w:rPr>
          <w:rFonts w:eastAsiaTheme="minorHAnsi"/>
          <w:color w:val="000000" w:themeColor="text1"/>
        </w:rPr>
        <w:t xml:space="preserve"> stems in part </w:t>
      </w:r>
      <w:proofErr w:type="spellStart"/>
      <w:r w:rsidR="0058054E" w:rsidRPr="00702EA5">
        <w:rPr>
          <w:rFonts w:eastAsiaTheme="minorHAnsi"/>
          <w:color w:val="000000" w:themeColor="text1"/>
        </w:rPr>
        <w:t>from</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our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sampling</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methodology</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see</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Methods</w:t>
      </w:r>
      <w:proofErr w:type="spellEnd"/>
      <w:r w:rsidR="0058054E" w:rsidRPr="00702EA5">
        <w:rPr>
          <w:rFonts w:eastAsiaTheme="minorHAnsi"/>
          <w:color w:val="000000" w:themeColor="text1"/>
        </w:rPr>
        <w:t>)</w:t>
      </w:r>
      <w:r w:rsidR="000A51FE" w:rsidRPr="00702EA5">
        <w:rPr>
          <w:rFonts w:eastAsiaTheme="minorHAnsi"/>
          <w:color w:val="000000" w:themeColor="text1"/>
        </w:rPr>
        <w:t xml:space="preserve">. </w:t>
      </w:r>
      <w:r w:rsidR="00782E67">
        <w:rPr>
          <w:rFonts w:eastAsiaTheme="minorHAnsi"/>
          <w:color w:val="000000" w:themeColor="text1"/>
        </w:rPr>
        <w:t xml:space="preserve">In </w:t>
      </w:r>
      <w:proofErr w:type="spellStart"/>
      <w:r w:rsidR="00782E67">
        <w:rPr>
          <w:rFonts w:eastAsiaTheme="minorHAnsi"/>
          <w:color w:val="000000" w:themeColor="text1"/>
        </w:rPr>
        <w:t>some</w:t>
      </w:r>
      <w:proofErr w:type="spellEnd"/>
      <w:r w:rsidR="00782E67">
        <w:rPr>
          <w:rFonts w:eastAsiaTheme="minorHAnsi"/>
          <w:color w:val="000000" w:themeColor="text1"/>
        </w:rPr>
        <w:t xml:space="preserve"> cases, </w:t>
      </w:r>
      <w:proofErr w:type="spellStart"/>
      <w:r w:rsidR="00782E67">
        <w:rPr>
          <w:rFonts w:eastAsiaTheme="minorHAnsi"/>
          <w:color w:val="000000" w:themeColor="text1"/>
        </w:rPr>
        <w:t>we</w:t>
      </w:r>
      <w:proofErr w:type="spellEnd"/>
      <w:r w:rsidR="00782E67">
        <w:rPr>
          <w:rFonts w:eastAsiaTheme="minorHAnsi"/>
          <w:color w:val="000000" w:themeColor="text1"/>
        </w:rPr>
        <w:t xml:space="preserve"> </w:t>
      </w:r>
      <w:proofErr w:type="spellStart"/>
      <w:r w:rsidR="00782E67">
        <w:rPr>
          <w:rFonts w:eastAsiaTheme="minorHAnsi"/>
          <w:color w:val="000000" w:themeColor="text1"/>
        </w:rPr>
        <w:t>observed</w:t>
      </w:r>
      <w:proofErr w:type="spellEnd"/>
      <w:r w:rsidR="00782E67">
        <w:rPr>
          <w:rFonts w:eastAsiaTheme="minorHAnsi"/>
          <w:color w:val="000000" w:themeColor="text1"/>
        </w:rPr>
        <w:t xml:space="preserve"> </w:t>
      </w:r>
      <w:proofErr w:type="spellStart"/>
      <w:r w:rsidR="00782E67">
        <w:rPr>
          <w:rFonts w:eastAsiaTheme="minorHAnsi"/>
          <w:color w:val="000000" w:themeColor="text1"/>
        </w:rPr>
        <w:t>that</w:t>
      </w:r>
      <w:proofErr w:type="spellEnd"/>
      <w:r w:rsidR="00782E67">
        <w:rPr>
          <w:rFonts w:eastAsiaTheme="minorHAnsi"/>
          <w:color w:val="000000" w:themeColor="text1"/>
        </w:rPr>
        <w:t xml:space="preserve"> </w:t>
      </w:r>
      <w:proofErr w:type="spellStart"/>
      <w:r w:rsidR="00782E67">
        <w:rPr>
          <w:rFonts w:eastAsiaTheme="minorHAnsi"/>
          <w:color w:val="000000" w:themeColor="text1"/>
        </w:rPr>
        <w:t>seeds</w:t>
      </w:r>
      <w:proofErr w:type="spellEnd"/>
      <w:r w:rsidR="00782E67">
        <w:rPr>
          <w:rFonts w:eastAsiaTheme="minorHAnsi"/>
          <w:color w:val="000000" w:themeColor="text1"/>
        </w:rPr>
        <w:t xml:space="preserve"> </w:t>
      </w:r>
      <w:proofErr w:type="spellStart"/>
      <w:r w:rsidR="00782E67">
        <w:rPr>
          <w:rFonts w:eastAsiaTheme="minorHAnsi"/>
          <w:color w:val="000000" w:themeColor="text1"/>
        </w:rPr>
        <w:t>buried</w:t>
      </w:r>
      <w:proofErr w:type="spellEnd"/>
      <w:r w:rsidR="00782E67">
        <w:rPr>
          <w:rFonts w:eastAsiaTheme="minorHAnsi"/>
          <w:color w:val="000000" w:themeColor="text1"/>
        </w:rPr>
        <w:t xml:space="preserve"> in the cape </w:t>
      </w:r>
      <w:proofErr w:type="spellStart"/>
      <w:r w:rsidR="00782E67">
        <w:rPr>
          <w:rFonts w:eastAsiaTheme="minorHAnsi"/>
          <w:color w:val="000000" w:themeColor="text1"/>
        </w:rPr>
        <w:t>remained</w:t>
      </w:r>
      <w:proofErr w:type="spellEnd"/>
      <w:r w:rsidR="00782E67">
        <w:rPr>
          <w:rFonts w:eastAsiaTheme="minorHAnsi"/>
          <w:color w:val="000000" w:themeColor="text1"/>
        </w:rPr>
        <w:t xml:space="preserve"> for long </w:t>
      </w:r>
      <w:proofErr w:type="spellStart"/>
      <w:r w:rsidR="00782E67">
        <w:rPr>
          <w:rFonts w:eastAsiaTheme="minorHAnsi"/>
          <w:color w:val="000000" w:themeColor="text1"/>
        </w:rPr>
        <w:t>periods</w:t>
      </w:r>
      <w:proofErr w:type="spellEnd"/>
      <w:r w:rsidR="00782E67">
        <w:rPr>
          <w:rFonts w:eastAsiaTheme="minorHAnsi"/>
          <w:color w:val="000000" w:themeColor="text1"/>
        </w:rPr>
        <w:t xml:space="preserve"> of time (</w:t>
      </w:r>
      <w:proofErr w:type="spellStart"/>
      <w:r w:rsidR="00782E67">
        <w:rPr>
          <w:rFonts w:eastAsiaTheme="minorHAnsi"/>
          <w:color w:val="000000" w:themeColor="text1"/>
        </w:rPr>
        <w:t>e.g</w:t>
      </w:r>
      <w:proofErr w:type="spellEnd"/>
      <w:r w:rsidR="00782E67">
        <w:rPr>
          <w:rFonts w:eastAsiaTheme="minorHAnsi"/>
          <w:color w:val="000000" w:themeColor="text1"/>
        </w:rPr>
        <w:t xml:space="preserve">. </w:t>
      </w:r>
      <w:proofErr w:type="spellStart"/>
      <w:r w:rsidR="00782E67">
        <w:rPr>
          <w:rFonts w:eastAsiaTheme="minorHAnsi"/>
          <w:color w:val="000000" w:themeColor="text1"/>
        </w:rPr>
        <w:t>upward</w:t>
      </w:r>
      <w:r w:rsidR="007D31CA">
        <w:rPr>
          <w:rFonts w:eastAsiaTheme="minorHAnsi"/>
          <w:color w:val="000000" w:themeColor="text1"/>
        </w:rPr>
        <w:t>s</w:t>
      </w:r>
      <w:proofErr w:type="spellEnd"/>
      <w:r w:rsidR="00782E67">
        <w:rPr>
          <w:rFonts w:eastAsiaTheme="minorHAnsi"/>
          <w:color w:val="000000" w:themeColor="text1"/>
        </w:rPr>
        <w:t xml:space="preserve"> of a </w:t>
      </w:r>
      <w:proofErr w:type="spellStart"/>
      <w:r w:rsidR="00782E67">
        <w:rPr>
          <w:rFonts w:eastAsiaTheme="minorHAnsi"/>
          <w:color w:val="000000" w:themeColor="text1"/>
        </w:rPr>
        <w:t>week</w:t>
      </w:r>
      <w:proofErr w:type="spellEnd"/>
      <w:r w:rsidR="00782E67">
        <w:rPr>
          <w:rFonts w:eastAsiaTheme="minorHAnsi"/>
          <w:color w:val="000000" w:themeColor="text1"/>
        </w:rPr>
        <w:t xml:space="preserve">). </w:t>
      </w:r>
      <w:proofErr w:type="spellStart"/>
      <w:r w:rsidR="000A51FE" w:rsidRPr="00702EA5">
        <w:rPr>
          <w:rFonts w:eastAsiaTheme="minorHAnsi"/>
          <w:color w:val="000000" w:themeColor="text1"/>
        </w:rPr>
        <w:t>Following</w:t>
      </w:r>
      <w:proofErr w:type="spellEnd"/>
      <w:r w:rsidR="000A51FE" w:rsidRPr="00702EA5">
        <w:rPr>
          <w:rFonts w:eastAsiaTheme="minorHAnsi"/>
          <w:color w:val="000000" w:themeColor="text1"/>
        </w:rPr>
        <w:t xml:space="preserve"> the cape, </w:t>
      </w:r>
      <w:r w:rsidR="00AC3816" w:rsidRPr="00702EA5">
        <w:rPr>
          <w:rFonts w:eastAsiaTheme="minorHAnsi"/>
          <w:color w:val="000000" w:themeColor="text1"/>
        </w:rPr>
        <w:t xml:space="preserve">males accumulated the most seeds on their lower back, followed by the thigh and knee and lower legs. Adult females carried more seeds on their lower legs than on their thighs and knees. </w:t>
      </w:r>
      <w:proofErr w:type="spellStart"/>
      <w:r w:rsidR="00AC3816" w:rsidRPr="00702EA5">
        <w:rPr>
          <w:rFonts w:eastAsiaTheme="minorHAnsi"/>
          <w:color w:val="000000" w:themeColor="text1"/>
        </w:rPr>
        <w:t>Juveniles</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accumulated</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seeds</w:t>
      </w:r>
      <w:proofErr w:type="spellEnd"/>
      <w:r w:rsidR="00AC3816" w:rsidRPr="00702EA5">
        <w:rPr>
          <w:rFonts w:eastAsiaTheme="minorHAnsi"/>
          <w:color w:val="000000" w:themeColor="text1"/>
        </w:rPr>
        <w:t xml:space="preserve"> </w:t>
      </w:r>
      <w:proofErr w:type="spellStart"/>
      <w:r w:rsidR="007D31CA" w:rsidRPr="00702EA5">
        <w:rPr>
          <w:rFonts w:eastAsiaTheme="minorHAnsi"/>
          <w:color w:val="000000" w:themeColor="text1"/>
        </w:rPr>
        <w:t>primarily</w:t>
      </w:r>
      <w:proofErr w:type="spellEnd"/>
      <w:r w:rsidR="007D31CA" w:rsidRPr="00702EA5">
        <w:rPr>
          <w:rFonts w:eastAsiaTheme="minorHAnsi"/>
          <w:color w:val="000000" w:themeColor="text1"/>
        </w:rPr>
        <w:t xml:space="preserve"> </w:t>
      </w:r>
      <w:r w:rsidR="00AC3816" w:rsidRPr="00702EA5">
        <w:rPr>
          <w:rFonts w:eastAsiaTheme="minorHAnsi"/>
          <w:color w:val="000000" w:themeColor="text1"/>
        </w:rPr>
        <w:t xml:space="preserve">on </w:t>
      </w:r>
      <w:proofErr w:type="spellStart"/>
      <w:r w:rsidR="00AC3816" w:rsidRPr="00702EA5">
        <w:rPr>
          <w:rFonts w:eastAsiaTheme="minorHAnsi"/>
          <w:color w:val="000000" w:themeColor="text1"/>
        </w:rPr>
        <w:t>their</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thigh</w:t>
      </w:r>
      <w:r w:rsidR="007D31CA">
        <w:rPr>
          <w:rFonts w:eastAsiaTheme="minorHAnsi"/>
          <w:color w:val="000000" w:themeColor="text1"/>
        </w:rPr>
        <w:t>s</w:t>
      </w:r>
      <w:proofErr w:type="spellEnd"/>
      <w:r w:rsidR="00782E67">
        <w:rPr>
          <w:rFonts w:eastAsiaTheme="minorHAnsi"/>
          <w:color w:val="000000" w:themeColor="text1"/>
        </w:rPr>
        <w:t xml:space="preserve">, </w:t>
      </w:r>
      <w:proofErr w:type="spellStart"/>
      <w:r w:rsidR="00782E67">
        <w:rPr>
          <w:rFonts w:eastAsiaTheme="minorHAnsi"/>
          <w:color w:val="000000" w:themeColor="text1"/>
        </w:rPr>
        <w:t>knee</w:t>
      </w:r>
      <w:r w:rsidR="007D31CA">
        <w:rPr>
          <w:rFonts w:eastAsiaTheme="minorHAnsi"/>
          <w:color w:val="000000" w:themeColor="text1"/>
        </w:rPr>
        <w:t>s</w:t>
      </w:r>
      <w:proofErr w:type="spellEnd"/>
      <w:r w:rsidR="00782E67">
        <w:rPr>
          <w:rFonts w:eastAsiaTheme="minorHAnsi"/>
          <w:color w:val="000000" w:themeColor="text1"/>
        </w:rPr>
        <w:t xml:space="preserve">, and </w:t>
      </w:r>
      <w:proofErr w:type="spellStart"/>
      <w:r w:rsidR="00AC3816" w:rsidRPr="00702EA5">
        <w:rPr>
          <w:rFonts w:eastAsiaTheme="minorHAnsi"/>
          <w:color w:val="000000" w:themeColor="text1"/>
        </w:rPr>
        <w:t>lower</w:t>
      </w:r>
      <w:proofErr w:type="spellEnd"/>
      <w:r w:rsidR="00AC3816" w:rsidRPr="00702EA5">
        <w:rPr>
          <w:rFonts w:eastAsiaTheme="minorHAnsi"/>
          <w:color w:val="000000" w:themeColor="text1"/>
        </w:rPr>
        <w:t xml:space="preserve"> legs.</w:t>
      </w:r>
    </w:p>
    <w:bookmarkEnd w:id="110"/>
    <w:p w14:paraId="6DCAE9F2" w14:textId="77777777" w:rsidR="00364685" w:rsidRDefault="00364685" w:rsidP="00E212EA">
      <w:pPr>
        <w:spacing w:line="480" w:lineRule="auto"/>
        <w:rPr>
          <w:color w:val="000000" w:themeColor="text1"/>
          <w:lang w:val="en-US"/>
        </w:rPr>
      </w:pPr>
    </w:p>
    <w:p w14:paraId="15D0A7AC" w14:textId="01D83A2F" w:rsidR="00A6626C" w:rsidRDefault="00E212EA" w:rsidP="00D956F7">
      <w:pPr>
        <w:spacing w:line="480" w:lineRule="auto"/>
        <w:rPr>
          <w:rFonts w:eastAsiaTheme="minorHAnsi"/>
          <w:color w:val="000000" w:themeColor="text1"/>
          <w:lang w:val="en-US"/>
        </w:rPr>
      </w:pPr>
      <w:r w:rsidRPr="00BA6469">
        <w:rPr>
          <w:rFonts w:ascii="Times" w:hAnsi="Times" w:cs="Arial"/>
          <w:iCs/>
          <w:smallCaps/>
          <w:lang w:val="en-US"/>
        </w:rPr>
        <w:t>Question</w:t>
      </w:r>
      <w:r w:rsidR="007D31CA" w:rsidRPr="00BA6469">
        <w:rPr>
          <w:rFonts w:ascii="Times" w:hAnsi="Times" w:cs="Arial"/>
          <w:iCs/>
          <w:smallCaps/>
          <w:lang w:val="en-US"/>
        </w:rPr>
        <w:t xml:space="preserve"> 5</w:t>
      </w:r>
      <w:r w:rsidRPr="00BA6469">
        <w:rPr>
          <w:rFonts w:ascii="Times" w:hAnsi="Times" w:cs="Arial"/>
          <w:iCs/>
          <w:smallCaps/>
          <w:lang w:val="en-US"/>
        </w:rPr>
        <w:t xml:space="preserve"> (</w:t>
      </w:r>
      <w:r w:rsidR="007D31CA" w:rsidRPr="00BA6469">
        <w:rPr>
          <w:rFonts w:ascii="Times" w:hAnsi="Times" w:cs="Arial"/>
          <w:iCs/>
          <w:smallCaps/>
          <w:lang w:val="en-US"/>
        </w:rPr>
        <w:t>context of attachment and detachment</w:t>
      </w:r>
      <w:r w:rsidR="00863EF9">
        <w:rPr>
          <w:rFonts w:ascii="Times" w:hAnsi="Times" w:cs="Arial"/>
          <w:iCs/>
          <w:smallCaps/>
          <w:lang w:val="en-US"/>
        </w:rPr>
        <w:t xml:space="preserve"> of seeds</w:t>
      </w:r>
      <w:r w:rsidRPr="00BA6469">
        <w:rPr>
          <w:rFonts w:ascii="Times" w:hAnsi="Times" w:cs="Arial"/>
          <w:iCs/>
          <w:smallCaps/>
          <w:lang w:val="en-US"/>
        </w:rPr>
        <w:t>)</w:t>
      </w:r>
      <w:r w:rsidR="00BA6469">
        <w:rPr>
          <w:rFonts w:ascii="Times" w:hAnsi="Times" w:cs="Arial"/>
          <w:iCs/>
          <w:smallCaps/>
          <w:lang w:val="en-US"/>
        </w:rPr>
        <w:t>.</w:t>
      </w:r>
      <w:r w:rsidR="007D31CA" w:rsidRPr="00BA6469">
        <w:rPr>
          <w:rFonts w:ascii="Times" w:hAnsi="Times" w:cs="Arial"/>
          <w:iCs/>
          <w:smallCaps/>
          <w:lang w:val="en-US"/>
        </w:rPr>
        <w:t>-</w:t>
      </w:r>
      <w:r w:rsidR="007D31CA">
        <w:rPr>
          <w:rFonts w:eastAsiaTheme="minorHAnsi"/>
          <w:color w:val="000000" w:themeColor="text1"/>
          <w:lang w:val="en-US"/>
        </w:rPr>
        <w:t xml:space="preserve"> </w:t>
      </w:r>
      <w:r w:rsidR="00D5109E" w:rsidRPr="008050E5">
        <w:rPr>
          <w:rFonts w:eastAsiaTheme="minorHAnsi"/>
          <w:color w:val="000000" w:themeColor="text1"/>
          <w:lang w:val="en-US"/>
        </w:rPr>
        <w:t xml:space="preserve">We observed the context of </w:t>
      </w:r>
      <w:r w:rsidR="0074467E" w:rsidRPr="008050E5">
        <w:rPr>
          <w:rFonts w:eastAsiaTheme="minorHAnsi"/>
          <w:color w:val="000000" w:themeColor="text1"/>
          <w:lang w:val="en-US"/>
        </w:rPr>
        <w:t>seed</w:t>
      </w:r>
      <w:r w:rsidR="00D5109E" w:rsidRPr="008050E5">
        <w:rPr>
          <w:rFonts w:eastAsiaTheme="minorHAnsi"/>
          <w:color w:val="000000" w:themeColor="text1"/>
          <w:lang w:val="en-US"/>
        </w:rPr>
        <w:t xml:space="preserve"> acquisition or removal in 1</w:t>
      </w:r>
      <w:r w:rsidR="00E931E7" w:rsidRPr="008050E5">
        <w:rPr>
          <w:rFonts w:eastAsiaTheme="minorHAnsi"/>
          <w:color w:val="000000" w:themeColor="text1"/>
          <w:lang w:val="en-US"/>
        </w:rPr>
        <w:t>9</w:t>
      </w:r>
      <w:r w:rsidR="00D5109E" w:rsidRPr="008050E5">
        <w:rPr>
          <w:rFonts w:eastAsiaTheme="minorHAnsi"/>
          <w:color w:val="000000" w:themeColor="text1"/>
          <w:lang w:val="en-US"/>
        </w:rPr>
        <w:t xml:space="preserve"> instances</w:t>
      </w:r>
      <w:r w:rsidR="00680EE8">
        <w:rPr>
          <w:rFonts w:eastAsiaTheme="minorHAnsi"/>
          <w:color w:val="000000" w:themeColor="text1"/>
          <w:lang w:val="en-US"/>
        </w:rPr>
        <w:t xml:space="preserve"> (Table</w:t>
      </w:r>
      <w:r w:rsidR="00084B4A">
        <w:rPr>
          <w:rFonts w:eastAsiaTheme="minorHAnsi"/>
          <w:color w:val="000000" w:themeColor="text1"/>
          <w:lang w:val="en-US"/>
        </w:rPr>
        <w:t xml:space="preserve"> </w:t>
      </w:r>
      <w:r w:rsidR="00D518AC">
        <w:rPr>
          <w:rFonts w:eastAsiaTheme="minorHAnsi"/>
          <w:color w:val="000000" w:themeColor="text1"/>
          <w:lang w:val="en-US"/>
        </w:rPr>
        <w:t>3</w:t>
      </w:r>
      <w:r w:rsidR="00680EE8">
        <w:rPr>
          <w:rFonts w:eastAsiaTheme="minorHAnsi"/>
          <w:color w:val="000000" w:themeColor="text1"/>
          <w:lang w:val="en-US"/>
        </w:rPr>
        <w:t>)</w:t>
      </w:r>
      <w:r w:rsidR="008B4E34" w:rsidRPr="008050E5">
        <w:rPr>
          <w:rFonts w:eastAsiaTheme="minorHAnsi"/>
          <w:color w:val="000000" w:themeColor="text1"/>
          <w:lang w:val="en-US"/>
        </w:rPr>
        <w:t xml:space="preserve">. </w:t>
      </w:r>
      <w:r w:rsidR="00E167B6" w:rsidRPr="008050E5">
        <w:rPr>
          <w:rFonts w:eastAsiaTheme="minorHAnsi"/>
          <w:color w:val="000000" w:themeColor="text1"/>
          <w:lang w:val="en-US"/>
        </w:rPr>
        <w:t xml:space="preserve">Instances of acquisition occurred when walking, sitting, or playing on </w:t>
      </w:r>
      <w:r w:rsidR="007600FE" w:rsidRPr="008050E5">
        <w:rPr>
          <w:rFonts w:eastAsiaTheme="minorHAnsi"/>
          <w:i/>
          <w:color w:val="000000" w:themeColor="text1"/>
          <w:lang w:val="en-US"/>
        </w:rPr>
        <w:t>A. melanantha</w:t>
      </w:r>
      <w:r w:rsidR="00E167B6" w:rsidRPr="008050E5">
        <w:rPr>
          <w:rFonts w:eastAsiaTheme="minorHAnsi"/>
          <w:color w:val="000000" w:themeColor="text1"/>
          <w:lang w:val="en-US"/>
        </w:rPr>
        <w:t xml:space="preserve"> patches. In </w:t>
      </w:r>
      <w:r w:rsidR="00702421" w:rsidRPr="008050E5">
        <w:rPr>
          <w:rFonts w:eastAsiaTheme="minorHAnsi"/>
          <w:color w:val="000000" w:themeColor="text1"/>
          <w:lang w:val="en-US"/>
        </w:rPr>
        <w:t>one</w:t>
      </w:r>
      <w:r w:rsidR="00E167B6" w:rsidRPr="008050E5">
        <w:rPr>
          <w:rFonts w:eastAsiaTheme="minorHAnsi"/>
          <w:color w:val="000000" w:themeColor="text1"/>
          <w:lang w:val="en-US"/>
        </w:rPr>
        <w:t xml:space="preserve"> set of cases, two adult females removed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on their arms and ate them</w:t>
      </w:r>
      <w:r w:rsidR="008E1E25" w:rsidRPr="008050E5">
        <w:rPr>
          <w:rFonts w:eastAsiaTheme="minorHAnsi"/>
          <w:color w:val="000000" w:themeColor="text1"/>
          <w:lang w:val="en-US"/>
        </w:rPr>
        <w:t>. T</w:t>
      </w:r>
      <w:r w:rsidR="00E167B6" w:rsidRPr="008050E5">
        <w:rPr>
          <w:rFonts w:eastAsiaTheme="minorHAnsi"/>
          <w:color w:val="000000" w:themeColor="text1"/>
          <w:lang w:val="en-US"/>
        </w:rPr>
        <w:t xml:space="preserve">here </w:t>
      </w:r>
      <w:r w:rsidR="00084B4A">
        <w:rPr>
          <w:rFonts w:eastAsiaTheme="minorHAnsi"/>
          <w:color w:val="000000" w:themeColor="text1"/>
          <w:lang w:val="en-US"/>
        </w:rPr>
        <w:t>were also cases in which infants</w:t>
      </w:r>
      <w:r w:rsidR="00E167B6" w:rsidRPr="008050E5">
        <w:rPr>
          <w:rFonts w:eastAsiaTheme="minorHAnsi"/>
          <w:color w:val="000000" w:themeColor="text1"/>
          <w:lang w:val="en-US"/>
        </w:rPr>
        <w:t xml:space="preserve"> removed</w:t>
      </w:r>
      <w:r w:rsidR="00084B4A">
        <w:rPr>
          <w:rFonts w:eastAsiaTheme="minorHAnsi"/>
          <w:color w:val="000000" w:themeColor="text1"/>
          <w:lang w:val="en-US"/>
        </w:rPr>
        <w:t xml:space="preserve"> seeds from their fur and test-bit them before rejecting them</w:t>
      </w:r>
      <w:r w:rsidR="00E167B6" w:rsidRPr="008050E5">
        <w:rPr>
          <w:rFonts w:eastAsiaTheme="minorHAnsi"/>
          <w:color w:val="000000" w:themeColor="text1"/>
          <w:lang w:val="en-US"/>
        </w:rPr>
        <w:t xml:space="preserve">. We observed only one case of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being removed during grooming.</w:t>
      </w:r>
      <w:r w:rsidR="00775D2B" w:rsidRPr="008050E5">
        <w:rPr>
          <w:rFonts w:eastAsiaTheme="minorHAnsi"/>
          <w:color w:val="000000" w:themeColor="text1"/>
          <w:lang w:val="en-US"/>
        </w:rPr>
        <w:t xml:space="preserve"> </w:t>
      </w:r>
      <w:r w:rsidR="00E931E7" w:rsidRPr="008050E5">
        <w:rPr>
          <w:rFonts w:eastAsiaTheme="minorHAnsi"/>
          <w:color w:val="000000" w:themeColor="text1"/>
          <w:lang w:val="en-US"/>
        </w:rPr>
        <w:t>Some seeds were observed to fall off when geladas walked or ran through the grass</w:t>
      </w:r>
      <w:r w:rsidR="00E167B6" w:rsidRPr="008050E5">
        <w:rPr>
          <w:rFonts w:eastAsiaTheme="minorHAnsi"/>
          <w:color w:val="000000" w:themeColor="text1"/>
          <w:lang w:val="en-US"/>
        </w:rPr>
        <w:t>.</w:t>
      </w:r>
      <w:r w:rsidR="00E931E7" w:rsidRPr="008050E5">
        <w:rPr>
          <w:rFonts w:eastAsiaTheme="minorHAnsi"/>
          <w:color w:val="000000" w:themeColor="text1"/>
          <w:lang w:val="en-US"/>
        </w:rPr>
        <w:t xml:space="preserve"> </w:t>
      </w:r>
      <w:r w:rsidR="00E931E7" w:rsidRPr="00B7615C">
        <w:rPr>
          <w:rFonts w:eastAsiaTheme="minorHAnsi"/>
          <w:color w:val="000000" w:themeColor="text1"/>
          <w:lang w:val="en-US"/>
        </w:rPr>
        <w:t xml:space="preserve">Single instances of acquisition and loss could involve </w:t>
      </w:r>
      <w:r w:rsidR="008854C0">
        <w:rPr>
          <w:rFonts w:eastAsiaTheme="minorHAnsi"/>
          <w:color w:val="000000" w:themeColor="text1"/>
          <w:lang w:val="en-US"/>
        </w:rPr>
        <w:t>five or more</w:t>
      </w:r>
      <w:r w:rsidR="00E931E7" w:rsidRPr="00B7615C">
        <w:rPr>
          <w:rFonts w:eastAsiaTheme="minorHAnsi"/>
          <w:color w:val="000000" w:themeColor="text1"/>
          <w:lang w:val="en-US"/>
        </w:rPr>
        <w:t xml:space="preserve"> seeds, suggesting that seeds can be gained or lost relatively </w:t>
      </w:r>
      <w:r w:rsidR="00173C2C" w:rsidRPr="00B7615C">
        <w:rPr>
          <w:rFonts w:eastAsiaTheme="minorHAnsi"/>
          <w:color w:val="000000" w:themeColor="text1"/>
          <w:lang w:val="en-US"/>
        </w:rPr>
        <w:t>rapidly</w:t>
      </w:r>
      <w:r w:rsidR="00E931E7" w:rsidRPr="00B7615C">
        <w:rPr>
          <w:rFonts w:eastAsiaTheme="minorHAnsi"/>
          <w:color w:val="000000" w:themeColor="text1"/>
          <w:lang w:val="en-US"/>
        </w:rPr>
        <w:t>.</w:t>
      </w:r>
      <w:r w:rsidR="00364685">
        <w:rPr>
          <w:rFonts w:eastAsiaTheme="minorHAnsi"/>
          <w:color w:val="000000" w:themeColor="text1"/>
          <w:lang w:val="en-US"/>
        </w:rPr>
        <w:t xml:space="preserve"> </w:t>
      </w:r>
      <w:bookmarkStart w:id="111" w:name="_Hlk70768142"/>
      <w:r w:rsidR="00DD7C9F">
        <w:rPr>
          <w:rFonts w:eastAsiaTheme="minorHAnsi"/>
          <w:color w:val="000000" w:themeColor="text1"/>
          <w:lang w:val="en-US"/>
        </w:rPr>
        <w:t xml:space="preserve">Seeds were observed to be gained in clumps </w:t>
      </w:r>
      <w:r w:rsidR="00AE2A6A">
        <w:rPr>
          <w:rFonts w:eastAsiaTheme="minorHAnsi"/>
          <w:color w:val="000000" w:themeColor="text1"/>
          <w:lang w:val="en-US"/>
        </w:rPr>
        <w:t>irregularly</w:t>
      </w:r>
      <w:r w:rsidR="00DD7C9F">
        <w:rPr>
          <w:rFonts w:eastAsiaTheme="minorHAnsi"/>
          <w:color w:val="000000" w:themeColor="text1"/>
          <w:lang w:val="en-US"/>
        </w:rPr>
        <w:t xml:space="preserve"> while seeds were observed to be lost in a more gradual pattern</w:t>
      </w:r>
      <w:r w:rsidR="00DD314A">
        <w:rPr>
          <w:rFonts w:eastAsiaTheme="minorHAnsi"/>
          <w:color w:val="000000" w:themeColor="text1"/>
          <w:lang w:val="en-US"/>
        </w:rPr>
        <w:t xml:space="preserve"> (Fi</w:t>
      </w:r>
      <w:r w:rsidR="00A33BB2">
        <w:rPr>
          <w:rFonts w:eastAsiaTheme="minorHAnsi"/>
          <w:color w:val="000000" w:themeColor="text1"/>
          <w:lang w:val="en-US"/>
        </w:rPr>
        <w:t>g.</w:t>
      </w:r>
      <w:r w:rsidR="00DD314A">
        <w:rPr>
          <w:rFonts w:eastAsiaTheme="minorHAnsi"/>
          <w:color w:val="000000" w:themeColor="text1"/>
          <w:lang w:val="en-US"/>
        </w:rPr>
        <w:t xml:space="preserve"> 6)</w:t>
      </w:r>
      <w:r w:rsidR="00DD7C9F">
        <w:rPr>
          <w:rFonts w:eastAsiaTheme="minorHAnsi"/>
          <w:color w:val="000000" w:themeColor="text1"/>
          <w:lang w:val="en-US"/>
        </w:rPr>
        <w:t>. There was a gain of seeds during</w:t>
      </w:r>
      <w:r w:rsidR="00A6626C">
        <w:rPr>
          <w:rFonts w:eastAsiaTheme="minorHAnsi"/>
          <w:color w:val="000000" w:themeColor="text1"/>
          <w:lang w:val="en-US"/>
        </w:rPr>
        <w:t xml:space="preserve"> only</w:t>
      </w:r>
      <w:r w:rsidR="00DD7C9F">
        <w:rPr>
          <w:rFonts w:eastAsiaTheme="minorHAnsi"/>
          <w:color w:val="000000" w:themeColor="text1"/>
          <w:lang w:val="en-US"/>
        </w:rPr>
        <w:t xml:space="preserve"> 6.8% of the </w:t>
      </w:r>
      <w:r w:rsidR="00A6626C">
        <w:rPr>
          <w:rFonts w:eastAsiaTheme="minorHAnsi"/>
          <w:color w:val="000000" w:themeColor="text1"/>
          <w:lang w:val="en-US"/>
        </w:rPr>
        <w:t xml:space="preserve">focal follow </w:t>
      </w:r>
      <w:r w:rsidR="00DD7C9F">
        <w:rPr>
          <w:rFonts w:eastAsiaTheme="minorHAnsi"/>
          <w:color w:val="000000" w:themeColor="text1"/>
          <w:lang w:val="en-US"/>
        </w:rPr>
        <w:t>intervals in which a gain of seed could have possibly been observed. In contrast, seed loss was observed during 14% of the</w:t>
      </w:r>
      <w:r w:rsidR="00A6626C">
        <w:rPr>
          <w:rFonts w:eastAsiaTheme="minorHAnsi"/>
          <w:color w:val="000000" w:themeColor="text1"/>
          <w:lang w:val="en-US"/>
        </w:rPr>
        <w:t xml:space="preserve"> focal </w:t>
      </w:r>
      <w:r w:rsidR="00A6626C">
        <w:rPr>
          <w:rFonts w:eastAsiaTheme="minorHAnsi"/>
          <w:color w:val="000000" w:themeColor="text1"/>
          <w:lang w:val="en-US"/>
        </w:rPr>
        <w:lastRenderedPageBreak/>
        <w:t>follow</w:t>
      </w:r>
      <w:r w:rsidR="00DD7C9F">
        <w:rPr>
          <w:rFonts w:eastAsiaTheme="minorHAnsi"/>
          <w:color w:val="000000" w:themeColor="text1"/>
          <w:lang w:val="en-US"/>
        </w:rPr>
        <w:t xml:space="preserve"> intervals in which a loss of seeds </w:t>
      </w:r>
      <w:r w:rsidR="00DD314A">
        <w:rPr>
          <w:rFonts w:eastAsiaTheme="minorHAnsi"/>
          <w:color w:val="000000" w:themeColor="text1"/>
          <w:lang w:val="en-US"/>
        </w:rPr>
        <w:t>was</w:t>
      </w:r>
      <w:r w:rsidR="00DD7C9F">
        <w:rPr>
          <w:rFonts w:eastAsiaTheme="minorHAnsi"/>
          <w:color w:val="000000" w:themeColor="text1"/>
          <w:lang w:val="en-US"/>
        </w:rPr>
        <w:t xml:space="preserve"> possibl</w:t>
      </w:r>
      <w:r w:rsidR="00DD314A">
        <w:rPr>
          <w:rFonts w:eastAsiaTheme="minorHAnsi"/>
          <w:color w:val="000000" w:themeColor="text1"/>
          <w:lang w:val="en-US"/>
        </w:rPr>
        <w:t>e</w:t>
      </w:r>
      <w:r w:rsidR="009A1A4B">
        <w:rPr>
          <w:rFonts w:eastAsiaTheme="minorHAnsi"/>
          <w:color w:val="000000" w:themeColor="text1"/>
          <w:lang w:val="en-US"/>
        </w:rPr>
        <w:t xml:space="preserve"> (i.e. seeds were present to be lost)</w:t>
      </w:r>
      <w:r w:rsidR="00DD7C9F">
        <w:rPr>
          <w:rFonts w:eastAsiaTheme="minorHAnsi"/>
          <w:color w:val="000000" w:themeColor="text1"/>
          <w:lang w:val="en-US"/>
        </w:rPr>
        <w:t xml:space="preserve">. </w:t>
      </w:r>
      <w:r w:rsidR="00A6626C">
        <w:rPr>
          <w:rFonts w:eastAsiaTheme="minorHAnsi"/>
          <w:color w:val="000000" w:themeColor="text1"/>
          <w:lang w:val="en-US"/>
        </w:rPr>
        <w:t>For a clump of a given size, seeds were</w:t>
      </w:r>
      <w:r w:rsidR="00DD314A">
        <w:rPr>
          <w:rFonts w:eastAsiaTheme="minorHAnsi"/>
          <w:color w:val="000000" w:themeColor="text1"/>
          <w:lang w:val="en-US"/>
        </w:rPr>
        <w:t xml:space="preserve"> more frequently gained than lost. For example, 68% of instances of seed acquisition involved clumps of more than one seed</w:t>
      </w:r>
      <w:r w:rsidR="00A6626C">
        <w:rPr>
          <w:rFonts w:eastAsiaTheme="minorHAnsi"/>
          <w:color w:val="000000" w:themeColor="text1"/>
          <w:lang w:val="en-US"/>
        </w:rPr>
        <w:t xml:space="preserve"> </w:t>
      </w:r>
      <w:r w:rsidR="00DD314A">
        <w:rPr>
          <w:rFonts w:eastAsiaTheme="minorHAnsi"/>
          <w:color w:val="000000" w:themeColor="text1"/>
          <w:lang w:val="en-US"/>
        </w:rPr>
        <w:t>while 55% of instances of seed loss involved clumps of more than one seed. The maximum clump size</w:t>
      </w:r>
      <w:r w:rsidR="00A6626C">
        <w:rPr>
          <w:rFonts w:eastAsiaTheme="minorHAnsi"/>
          <w:color w:val="000000" w:themeColor="text1"/>
          <w:lang w:val="en-US"/>
        </w:rPr>
        <w:t xml:space="preserve"> lost at a given time</w:t>
      </w:r>
      <w:r w:rsidR="00DD314A">
        <w:rPr>
          <w:rFonts w:eastAsiaTheme="minorHAnsi"/>
          <w:color w:val="000000" w:themeColor="text1"/>
          <w:lang w:val="en-US"/>
        </w:rPr>
        <w:t xml:space="preserve"> was 12 seeds</w:t>
      </w:r>
      <w:r w:rsidR="00A6626C">
        <w:rPr>
          <w:rFonts w:eastAsiaTheme="minorHAnsi"/>
          <w:color w:val="000000" w:themeColor="text1"/>
          <w:lang w:val="en-US"/>
        </w:rPr>
        <w:t xml:space="preserve"> </w:t>
      </w:r>
      <w:r w:rsidR="00DD314A">
        <w:rPr>
          <w:rFonts w:eastAsiaTheme="minorHAnsi"/>
          <w:color w:val="000000" w:themeColor="text1"/>
          <w:lang w:val="en-US"/>
        </w:rPr>
        <w:t xml:space="preserve">while the maximum clump size gained at </w:t>
      </w:r>
      <w:r w:rsidR="00782E67">
        <w:rPr>
          <w:rFonts w:eastAsiaTheme="minorHAnsi"/>
          <w:color w:val="000000" w:themeColor="text1"/>
          <w:lang w:val="en-US"/>
        </w:rPr>
        <w:t xml:space="preserve">one time </w:t>
      </w:r>
      <w:r w:rsidR="00DD314A">
        <w:rPr>
          <w:rFonts w:eastAsiaTheme="minorHAnsi"/>
          <w:color w:val="000000" w:themeColor="text1"/>
          <w:lang w:val="en-US"/>
        </w:rPr>
        <w:t>was 28 seeds</w:t>
      </w:r>
      <w:r w:rsidR="00364685">
        <w:rPr>
          <w:rFonts w:eastAsiaTheme="minorHAnsi"/>
          <w:color w:val="000000" w:themeColor="text1"/>
          <w:lang w:val="en-US"/>
        </w:rPr>
        <w:t xml:space="preserve">. </w:t>
      </w:r>
      <w:r w:rsidR="00DD314A">
        <w:rPr>
          <w:rFonts w:eastAsiaTheme="minorHAnsi"/>
          <w:color w:val="000000" w:themeColor="text1"/>
          <w:lang w:val="en-US"/>
        </w:rPr>
        <w:t xml:space="preserve">The </w:t>
      </w:r>
      <w:r w:rsidR="00782E67">
        <w:rPr>
          <w:rFonts w:eastAsiaTheme="minorHAnsi"/>
          <w:color w:val="000000" w:themeColor="text1"/>
          <w:lang w:val="en-US"/>
        </w:rPr>
        <w:t xml:space="preserve">cape </w:t>
      </w:r>
      <w:r w:rsidR="00DD314A">
        <w:rPr>
          <w:rFonts w:eastAsiaTheme="minorHAnsi"/>
          <w:color w:val="000000" w:themeColor="text1"/>
          <w:lang w:val="en-US"/>
        </w:rPr>
        <w:t xml:space="preserve">region </w:t>
      </w:r>
      <w:r w:rsidR="00A6626C">
        <w:rPr>
          <w:rFonts w:eastAsiaTheme="minorHAnsi"/>
          <w:color w:val="000000" w:themeColor="text1"/>
          <w:lang w:val="en-US"/>
        </w:rPr>
        <w:t>had</w:t>
      </w:r>
      <w:r w:rsidR="00DD314A">
        <w:rPr>
          <w:rFonts w:eastAsiaTheme="minorHAnsi"/>
          <w:color w:val="000000" w:themeColor="text1"/>
          <w:lang w:val="en-US"/>
        </w:rPr>
        <w:t xml:space="preserve"> the fastest </w:t>
      </w:r>
      <w:r w:rsidR="009555A8">
        <w:rPr>
          <w:rFonts w:eastAsiaTheme="minorHAnsi"/>
          <w:color w:val="000000" w:themeColor="text1"/>
          <w:lang w:val="en-US"/>
        </w:rPr>
        <w:t xml:space="preserve">mean </w:t>
      </w:r>
      <w:r w:rsidR="00DD314A">
        <w:rPr>
          <w:rFonts w:eastAsiaTheme="minorHAnsi"/>
          <w:color w:val="000000" w:themeColor="text1"/>
          <w:lang w:val="en-US"/>
        </w:rPr>
        <w:t>rate of gain</w:t>
      </w:r>
      <w:r w:rsidR="001B0189">
        <w:rPr>
          <w:rFonts w:eastAsiaTheme="minorHAnsi"/>
          <w:color w:val="000000" w:themeColor="text1"/>
          <w:lang w:val="en-US"/>
        </w:rPr>
        <w:t xml:space="preserve"> (1 seed every 5 minutes 6 seconds) but a slow rate of loss (1 seed every 27 minute 35 seconds) in comparison to </w:t>
      </w:r>
      <w:r w:rsidR="00D62FD1">
        <w:rPr>
          <w:rFonts w:eastAsiaTheme="minorHAnsi"/>
          <w:color w:val="000000" w:themeColor="text1"/>
          <w:lang w:val="en-US"/>
        </w:rPr>
        <w:t xml:space="preserve">rates of gain and loss </w:t>
      </w:r>
      <w:r w:rsidR="001B0189">
        <w:rPr>
          <w:rFonts w:eastAsiaTheme="minorHAnsi"/>
          <w:color w:val="000000" w:themeColor="text1"/>
          <w:lang w:val="en-US"/>
        </w:rPr>
        <w:t xml:space="preserve">observed in the other </w:t>
      </w:r>
      <w:r w:rsidR="00177987">
        <w:rPr>
          <w:rFonts w:eastAsiaTheme="minorHAnsi"/>
          <w:color w:val="000000" w:themeColor="text1"/>
          <w:lang w:val="en-US"/>
        </w:rPr>
        <w:t>body region</w:t>
      </w:r>
      <w:r w:rsidR="00782E67">
        <w:rPr>
          <w:rFonts w:eastAsiaTheme="minorHAnsi"/>
          <w:color w:val="000000" w:themeColor="text1"/>
          <w:lang w:val="en-US"/>
        </w:rPr>
        <w:t xml:space="preserve"> locations </w:t>
      </w:r>
      <w:r w:rsidR="001B0189">
        <w:rPr>
          <w:rFonts w:eastAsiaTheme="minorHAnsi"/>
          <w:color w:val="000000" w:themeColor="text1"/>
          <w:lang w:val="en-US"/>
        </w:rPr>
        <w:t xml:space="preserve">(Table 4). The </w:t>
      </w:r>
      <w:proofErr w:type="spellStart"/>
      <w:r w:rsidR="001B0189">
        <w:rPr>
          <w:rFonts w:eastAsiaTheme="minorHAnsi"/>
          <w:color w:val="000000" w:themeColor="text1"/>
          <w:lang w:val="en-US"/>
        </w:rPr>
        <w:t>ventrum</w:t>
      </w:r>
      <w:proofErr w:type="spellEnd"/>
      <w:r w:rsidR="001B0189">
        <w:rPr>
          <w:rFonts w:eastAsiaTheme="minorHAnsi"/>
          <w:color w:val="000000" w:themeColor="text1"/>
          <w:lang w:val="en-US"/>
        </w:rPr>
        <w:t xml:space="preserve"> </w:t>
      </w:r>
      <w:r w:rsidR="00A6626C">
        <w:rPr>
          <w:rFonts w:eastAsiaTheme="minorHAnsi"/>
          <w:color w:val="000000" w:themeColor="text1"/>
          <w:lang w:val="en-US"/>
        </w:rPr>
        <w:t>had</w:t>
      </w:r>
      <w:r w:rsidR="001B0189">
        <w:rPr>
          <w:rFonts w:eastAsiaTheme="minorHAnsi"/>
          <w:color w:val="000000" w:themeColor="text1"/>
          <w:lang w:val="en-US"/>
        </w:rPr>
        <w:t xml:space="preserve"> substantially lower rates of both gain and loss than the other body regions (Table 4).</w:t>
      </w:r>
      <w:r w:rsidR="00A6626C">
        <w:rPr>
          <w:rFonts w:eastAsiaTheme="minorHAnsi"/>
          <w:color w:val="000000" w:themeColor="text1"/>
          <w:lang w:val="en-US"/>
        </w:rPr>
        <w:t xml:space="preserve"> </w:t>
      </w:r>
    </w:p>
    <w:bookmarkEnd w:id="111"/>
    <w:p w14:paraId="08DC00C5" w14:textId="77777777" w:rsidR="00C514A9" w:rsidRPr="00B7615C" w:rsidRDefault="00C514A9" w:rsidP="00D956F7">
      <w:pPr>
        <w:spacing w:line="480" w:lineRule="auto"/>
        <w:ind w:firstLine="720"/>
        <w:rPr>
          <w:b/>
          <w:color w:val="000000" w:themeColor="text1"/>
          <w:lang w:val="en-US"/>
        </w:rPr>
      </w:pPr>
    </w:p>
    <w:p w14:paraId="7B163511" w14:textId="77777777" w:rsidR="00665708" w:rsidRPr="008050E5" w:rsidRDefault="00FB0C73" w:rsidP="009167AE">
      <w:pPr>
        <w:spacing w:line="480" w:lineRule="auto"/>
        <w:rPr>
          <w:b/>
          <w:color w:val="000000" w:themeColor="text1"/>
          <w:lang w:val="en-US"/>
        </w:rPr>
      </w:pPr>
      <w:r w:rsidRPr="008050E5">
        <w:rPr>
          <w:b/>
          <w:color w:val="000000" w:themeColor="text1"/>
          <w:lang w:val="en-US"/>
        </w:rPr>
        <w:t>DISCUSSION</w:t>
      </w:r>
    </w:p>
    <w:p w14:paraId="1DFED386" w14:textId="77777777" w:rsidR="000B137F" w:rsidRPr="008050E5" w:rsidRDefault="000B137F" w:rsidP="00E65B92">
      <w:pPr>
        <w:spacing w:line="480" w:lineRule="auto"/>
        <w:rPr>
          <w:b/>
          <w:color w:val="000000" w:themeColor="text1"/>
          <w:lang w:val="en-US"/>
        </w:rPr>
      </w:pPr>
    </w:p>
    <w:p w14:paraId="54058961" w14:textId="45F484D0" w:rsidR="008E1E25" w:rsidRDefault="007D31CA" w:rsidP="00D956F7">
      <w:pPr>
        <w:spacing w:line="480" w:lineRule="auto"/>
        <w:rPr>
          <w:color w:val="000000" w:themeColor="text1"/>
          <w:lang w:val="en-US"/>
        </w:rPr>
      </w:pPr>
      <w:r>
        <w:rPr>
          <w:color w:val="000000" w:themeColor="text1"/>
          <w:lang w:val="en-US"/>
        </w:rPr>
        <w:t>Data</w:t>
      </w:r>
      <w:r w:rsidR="003654B5" w:rsidRPr="00DD49F7">
        <w:rPr>
          <w:color w:val="000000" w:themeColor="text1"/>
          <w:lang w:val="en-US"/>
        </w:rPr>
        <w:t xml:space="preserve"> from </w:t>
      </w:r>
      <w:proofErr w:type="spellStart"/>
      <w:r w:rsidR="003654B5" w:rsidRPr="00DD49F7">
        <w:rPr>
          <w:color w:val="000000" w:themeColor="text1"/>
          <w:lang w:val="en-US"/>
        </w:rPr>
        <w:t>Guassa</w:t>
      </w:r>
      <w:proofErr w:type="spellEnd"/>
      <w:r w:rsidR="005C1FBF" w:rsidRPr="00DD49F7">
        <w:rPr>
          <w:color w:val="000000" w:themeColor="text1"/>
          <w:lang w:val="en-US"/>
        </w:rPr>
        <w:t xml:space="preserve"> </w:t>
      </w:r>
      <w:r w:rsidR="003654B5" w:rsidRPr="00DD49F7">
        <w:rPr>
          <w:color w:val="000000" w:themeColor="text1"/>
          <w:lang w:val="en-US"/>
        </w:rPr>
        <w:t xml:space="preserve">indicate that </w:t>
      </w:r>
      <w:r w:rsidR="00A6626C">
        <w:rPr>
          <w:color w:val="000000" w:themeColor="text1"/>
          <w:lang w:val="en-US"/>
        </w:rPr>
        <w:t>the</w:t>
      </w:r>
      <w:r w:rsidR="005A1F17">
        <w:rPr>
          <w:color w:val="000000" w:themeColor="text1"/>
          <w:lang w:val="en-US"/>
        </w:rPr>
        <w:t xml:space="preserve"> </w:t>
      </w:r>
      <w:r w:rsidR="005C1FBF" w:rsidRPr="00DD49F7">
        <w:rPr>
          <w:color w:val="000000" w:themeColor="text1"/>
          <w:lang w:val="en-US"/>
        </w:rPr>
        <w:t xml:space="preserve">functional traits </w:t>
      </w:r>
      <w:r w:rsidR="00A6626C" w:rsidRPr="00DD49F7">
        <w:rPr>
          <w:color w:val="000000" w:themeColor="text1"/>
          <w:lang w:val="en-US"/>
        </w:rPr>
        <w:t xml:space="preserve">of </w:t>
      </w:r>
      <w:r w:rsidR="00A6626C" w:rsidRPr="00DD49F7">
        <w:rPr>
          <w:i/>
          <w:color w:val="000000" w:themeColor="text1"/>
          <w:lang w:val="en-US"/>
        </w:rPr>
        <w:t xml:space="preserve">A. </w:t>
      </w:r>
      <w:proofErr w:type="spellStart"/>
      <w:r w:rsidR="00A6626C" w:rsidRPr="00DD49F7">
        <w:rPr>
          <w:i/>
          <w:color w:val="000000" w:themeColor="text1"/>
          <w:lang w:val="en-US"/>
        </w:rPr>
        <w:t>melanantha</w:t>
      </w:r>
      <w:proofErr w:type="spellEnd"/>
      <w:r w:rsidR="00A6626C" w:rsidRPr="00DD49F7">
        <w:rPr>
          <w:color w:val="000000" w:themeColor="text1"/>
          <w:lang w:val="en-US"/>
        </w:rPr>
        <w:t xml:space="preserve"> </w:t>
      </w:r>
      <w:r w:rsidR="005C1FBF" w:rsidRPr="00DD49F7">
        <w:rPr>
          <w:color w:val="000000" w:themeColor="text1"/>
          <w:lang w:val="en-US"/>
        </w:rPr>
        <w:t xml:space="preserve">are consistent with an </w:t>
      </w:r>
      <w:r w:rsidR="003654B5" w:rsidRPr="00DD49F7">
        <w:rPr>
          <w:color w:val="000000" w:themeColor="text1"/>
          <w:lang w:val="en-US"/>
        </w:rPr>
        <w:t>animal-based dispersal syndrome</w:t>
      </w:r>
      <w:r w:rsidR="005C1FBF" w:rsidRPr="00DD49F7">
        <w:rPr>
          <w:color w:val="000000" w:themeColor="text1"/>
          <w:lang w:val="en-US"/>
        </w:rPr>
        <w:t xml:space="preserve">. </w:t>
      </w:r>
      <w:r w:rsidR="00B361D7" w:rsidRPr="008050E5">
        <w:rPr>
          <w:color w:val="000000" w:themeColor="text1"/>
          <w:lang w:val="en-US"/>
        </w:rPr>
        <w:t xml:space="preserve">The plants vary in height according to microhabitat but are generally low-lying and </w:t>
      </w:r>
      <w:r w:rsidR="00A770E0" w:rsidRPr="008050E5">
        <w:rPr>
          <w:color w:val="000000" w:themeColor="text1"/>
          <w:lang w:val="en-US"/>
        </w:rPr>
        <w:t xml:space="preserve">extend </w:t>
      </w:r>
      <w:r w:rsidR="00C514A9" w:rsidRPr="008050E5">
        <w:rPr>
          <w:color w:val="000000" w:themeColor="text1"/>
          <w:lang w:val="en-US"/>
        </w:rPr>
        <w:t>just above the canopy among</w:t>
      </w:r>
      <w:r w:rsidR="00B361D7" w:rsidRPr="008050E5">
        <w:rPr>
          <w:color w:val="000000" w:themeColor="text1"/>
          <w:lang w:val="en-US"/>
        </w:rPr>
        <w:t xml:space="preserve"> dense vegetation where </w:t>
      </w:r>
      <w:r w:rsidR="00E96CF8" w:rsidRPr="008050E5">
        <w:rPr>
          <w:color w:val="000000" w:themeColor="text1"/>
          <w:lang w:val="en-US"/>
        </w:rPr>
        <w:t xml:space="preserve">the barbed seeds </w:t>
      </w:r>
      <w:r w:rsidR="00B361D7" w:rsidRPr="008050E5">
        <w:rPr>
          <w:color w:val="000000" w:themeColor="text1"/>
          <w:lang w:val="en-US"/>
        </w:rPr>
        <w:t>are likely to be picked up by passing animals.</w:t>
      </w:r>
      <w:r w:rsidR="00AA567F">
        <w:rPr>
          <w:color w:val="000000" w:themeColor="text1"/>
          <w:lang w:val="en-US"/>
        </w:rPr>
        <w:t xml:space="preserve"> Indeed, most </w:t>
      </w:r>
      <w:r w:rsidR="00AA567F" w:rsidRPr="00084B4A">
        <w:rPr>
          <w:i/>
          <w:color w:val="000000" w:themeColor="text1"/>
          <w:lang w:val="en-US"/>
        </w:rPr>
        <w:t xml:space="preserve">A. </w:t>
      </w:r>
      <w:proofErr w:type="spellStart"/>
      <w:r w:rsidR="00AA567F" w:rsidRPr="00084B4A">
        <w:rPr>
          <w:i/>
          <w:color w:val="000000" w:themeColor="text1"/>
          <w:lang w:val="en-US"/>
        </w:rPr>
        <w:t>melanantha</w:t>
      </w:r>
      <w:proofErr w:type="spellEnd"/>
      <w:r w:rsidR="00AA567F">
        <w:rPr>
          <w:color w:val="000000" w:themeColor="text1"/>
          <w:lang w:val="en-US"/>
        </w:rPr>
        <w:t xml:space="preserve"> plants were found in the short grass habitat that geladas prefer to feed in</w:t>
      </w:r>
      <w:r w:rsidR="005A1F17">
        <w:rPr>
          <w:color w:val="000000" w:themeColor="text1"/>
          <w:lang w:val="en-US"/>
        </w:rPr>
        <w:t>—</w:t>
      </w:r>
      <w:r w:rsidR="00AA567F">
        <w:rPr>
          <w:color w:val="000000" w:themeColor="text1"/>
          <w:lang w:val="en-US"/>
        </w:rPr>
        <w:t>and where they spend more time shuffling</w:t>
      </w:r>
      <w:r w:rsidR="005A1F17">
        <w:rPr>
          <w:color w:val="000000" w:themeColor="text1"/>
          <w:lang w:val="en-US"/>
        </w:rPr>
        <w:t>—</w:t>
      </w:r>
      <w:r w:rsidR="00AA567F">
        <w:rPr>
          <w:color w:val="000000" w:themeColor="text1"/>
          <w:lang w:val="en-US"/>
        </w:rPr>
        <w:t xml:space="preserve">relative to other habitats (Eriksen 2017). </w:t>
      </w:r>
      <w:r w:rsidR="005C1FBF" w:rsidRPr="008050E5">
        <w:rPr>
          <w:color w:val="000000" w:themeColor="text1"/>
          <w:lang w:val="en-US"/>
        </w:rPr>
        <w:t xml:space="preserve">While </w:t>
      </w:r>
      <w:r w:rsidR="00D62FD1" w:rsidRPr="00084B4A">
        <w:rPr>
          <w:i/>
          <w:color w:val="000000" w:themeColor="text1"/>
          <w:lang w:val="en-US"/>
        </w:rPr>
        <w:t xml:space="preserve">A. </w:t>
      </w:r>
      <w:proofErr w:type="spellStart"/>
      <w:r w:rsidR="00D62FD1" w:rsidRPr="00084B4A">
        <w:rPr>
          <w:i/>
          <w:color w:val="000000" w:themeColor="text1"/>
          <w:lang w:val="en-US"/>
        </w:rPr>
        <w:t>melanantha</w:t>
      </w:r>
      <w:proofErr w:type="spellEnd"/>
      <w:r w:rsidR="00D62FD1">
        <w:rPr>
          <w:color w:val="000000" w:themeColor="text1"/>
          <w:lang w:val="en-US"/>
        </w:rPr>
        <w:t xml:space="preserve"> </w:t>
      </w:r>
      <w:r w:rsidR="005C1FBF" w:rsidRPr="008050E5">
        <w:rPr>
          <w:color w:val="000000" w:themeColor="text1"/>
          <w:lang w:val="en-US"/>
        </w:rPr>
        <w:t xml:space="preserve">is </w:t>
      </w:r>
      <w:r w:rsidR="003654B5" w:rsidRPr="008050E5">
        <w:rPr>
          <w:color w:val="000000" w:themeColor="text1"/>
          <w:lang w:val="en-US"/>
        </w:rPr>
        <w:t>patchily distributed</w:t>
      </w:r>
      <w:r w:rsidR="00C514A9" w:rsidRPr="008050E5">
        <w:rPr>
          <w:color w:val="000000" w:themeColor="text1"/>
          <w:lang w:val="en-US"/>
        </w:rPr>
        <w:t xml:space="preserve"> (occurring in only 25% of plots)</w:t>
      </w:r>
      <w:r w:rsidR="003654B5" w:rsidRPr="008050E5">
        <w:rPr>
          <w:color w:val="000000" w:themeColor="text1"/>
          <w:lang w:val="en-US"/>
        </w:rPr>
        <w:t>,</w:t>
      </w:r>
      <w:r w:rsidR="005C1FBF" w:rsidRPr="008050E5">
        <w:rPr>
          <w:color w:val="000000" w:themeColor="text1"/>
          <w:lang w:val="en-US"/>
        </w:rPr>
        <w:t xml:space="preserve"> patches often contain numerous plants</w:t>
      </w:r>
      <w:r w:rsidR="00C514A9" w:rsidRPr="008050E5">
        <w:rPr>
          <w:color w:val="000000" w:themeColor="text1"/>
          <w:lang w:val="en-US"/>
        </w:rPr>
        <w:t xml:space="preserve"> (up to </w:t>
      </w:r>
      <w:r w:rsidR="008854C0">
        <w:rPr>
          <w:color w:val="000000" w:themeColor="text1"/>
          <w:lang w:val="en-US"/>
        </w:rPr>
        <w:t>eight</w:t>
      </w:r>
      <w:r w:rsidR="00C514A9" w:rsidRPr="008050E5">
        <w:rPr>
          <w:color w:val="000000" w:themeColor="text1"/>
          <w:lang w:val="en-US"/>
        </w:rPr>
        <w:t>)</w:t>
      </w:r>
      <w:r w:rsidR="005C1FBF" w:rsidRPr="008050E5">
        <w:rPr>
          <w:color w:val="000000" w:themeColor="text1"/>
          <w:lang w:val="en-US"/>
        </w:rPr>
        <w:t xml:space="preserve">, and </w:t>
      </w:r>
      <w:r w:rsidR="003654B5" w:rsidRPr="008050E5">
        <w:rPr>
          <w:color w:val="000000" w:themeColor="text1"/>
          <w:lang w:val="en-US"/>
        </w:rPr>
        <w:t xml:space="preserve">individual plants often hold </w:t>
      </w:r>
      <w:r w:rsidR="005C1FBF" w:rsidRPr="008050E5">
        <w:rPr>
          <w:color w:val="000000" w:themeColor="text1"/>
          <w:lang w:val="en-US"/>
        </w:rPr>
        <w:t>many seeds</w:t>
      </w:r>
      <w:r w:rsidR="00C514A9" w:rsidRPr="008050E5">
        <w:rPr>
          <w:color w:val="000000" w:themeColor="text1"/>
          <w:lang w:val="en-US"/>
        </w:rPr>
        <w:t xml:space="preserve"> (up to 95)</w:t>
      </w:r>
      <w:r w:rsidR="005C1FBF" w:rsidRPr="008050E5">
        <w:rPr>
          <w:color w:val="000000" w:themeColor="text1"/>
          <w:lang w:val="en-US"/>
        </w:rPr>
        <w:t>. When geladas encounter patches of A</w:t>
      </w:r>
      <w:r w:rsidR="005C1FBF" w:rsidRPr="008050E5">
        <w:rPr>
          <w:i/>
          <w:color w:val="000000" w:themeColor="text1"/>
          <w:lang w:val="en-US"/>
        </w:rPr>
        <w:t>. melanantha</w:t>
      </w:r>
      <w:r w:rsidR="005C1FBF" w:rsidRPr="008050E5">
        <w:rPr>
          <w:color w:val="000000" w:themeColor="text1"/>
          <w:lang w:val="en-US"/>
        </w:rPr>
        <w:t xml:space="preserve"> during travel or feeding, many seeds </w:t>
      </w:r>
      <w:r w:rsidR="007A0B56">
        <w:rPr>
          <w:color w:val="000000" w:themeColor="text1"/>
          <w:lang w:val="en-US"/>
        </w:rPr>
        <w:t>can</w:t>
      </w:r>
      <w:r w:rsidR="007A0B56" w:rsidRPr="008050E5">
        <w:rPr>
          <w:color w:val="000000" w:themeColor="text1"/>
          <w:lang w:val="en-US"/>
        </w:rPr>
        <w:t xml:space="preserve"> </w:t>
      </w:r>
      <w:r w:rsidR="005C1FBF" w:rsidRPr="008050E5">
        <w:rPr>
          <w:color w:val="000000" w:themeColor="text1"/>
          <w:lang w:val="en-US"/>
        </w:rPr>
        <w:t>be accumulated at once.</w:t>
      </w:r>
      <w:r w:rsidR="00C514A9" w:rsidRPr="008050E5">
        <w:rPr>
          <w:color w:val="000000" w:themeColor="text1"/>
          <w:lang w:val="en-US"/>
        </w:rPr>
        <w:t xml:space="preserve"> </w:t>
      </w:r>
      <w:r w:rsidR="005C1FBF" w:rsidRPr="008050E5">
        <w:rPr>
          <w:color w:val="000000" w:themeColor="text1"/>
          <w:lang w:val="en-US"/>
        </w:rPr>
        <w:t>The</w:t>
      </w:r>
      <w:r w:rsidR="00B361D7" w:rsidRPr="008050E5">
        <w:rPr>
          <w:color w:val="000000" w:themeColor="text1"/>
          <w:lang w:val="en-US"/>
        </w:rPr>
        <w:t xml:space="preserve"> phenology of </w:t>
      </w:r>
      <w:r w:rsidR="00B361D7" w:rsidRPr="008050E5">
        <w:rPr>
          <w:i/>
          <w:color w:val="000000" w:themeColor="text1"/>
          <w:lang w:val="en-US"/>
        </w:rPr>
        <w:t xml:space="preserve">A. </w:t>
      </w:r>
      <w:proofErr w:type="spellStart"/>
      <w:r w:rsidR="00B361D7" w:rsidRPr="008050E5">
        <w:rPr>
          <w:i/>
          <w:color w:val="000000" w:themeColor="text1"/>
          <w:lang w:val="en-US"/>
        </w:rPr>
        <w:t>melanantha</w:t>
      </w:r>
      <w:proofErr w:type="spellEnd"/>
      <w:r w:rsidR="00B361D7" w:rsidRPr="008050E5">
        <w:rPr>
          <w:color w:val="000000" w:themeColor="text1"/>
          <w:lang w:val="en-US"/>
        </w:rPr>
        <w:t xml:space="preserve">, as reflected in trends </w:t>
      </w:r>
      <w:r w:rsidR="00AA567F">
        <w:rPr>
          <w:color w:val="000000" w:themeColor="text1"/>
          <w:lang w:val="en-US"/>
        </w:rPr>
        <w:t>of</w:t>
      </w:r>
      <w:r w:rsidR="00B361D7" w:rsidRPr="008050E5">
        <w:rPr>
          <w:color w:val="000000" w:themeColor="text1"/>
          <w:lang w:val="en-US"/>
        </w:rPr>
        <w:t xml:space="preserve"> geladas carrying seeds, </w:t>
      </w:r>
      <w:r w:rsidR="005813CA">
        <w:rPr>
          <w:color w:val="000000" w:themeColor="text1"/>
          <w:lang w:val="en-US"/>
        </w:rPr>
        <w:t xml:space="preserve">appears to be </w:t>
      </w:r>
      <w:r w:rsidR="00B361D7" w:rsidRPr="008050E5">
        <w:rPr>
          <w:color w:val="000000" w:themeColor="text1"/>
          <w:lang w:val="en-US"/>
        </w:rPr>
        <w:t xml:space="preserve">highly seasonal, as expected based on the strong rainfall </w:t>
      </w:r>
      <w:ins w:id="112" w:author="Jeffrey Taylor Kerby" w:date="2021-07-03T16:53:00Z">
        <w:r w:rsidR="005A25B8">
          <w:rPr>
            <w:color w:val="000000" w:themeColor="text1"/>
            <w:lang w:val="en-US"/>
          </w:rPr>
          <w:t xml:space="preserve">and landscape greenness </w:t>
        </w:r>
      </w:ins>
      <w:r w:rsidR="00B361D7" w:rsidRPr="008050E5">
        <w:rPr>
          <w:color w:val="000000" w:themeColor="text1"/>
          <w:lang w:val="en-US"/>
        </w:rPr>
        <w:t xml:space="preserve">seasonality at </w:t>
      </w:r>
      <w:proofErr w:type="spellStart"/>
      <w:r w:rsidR="00B361D7" w:rsidRPr="008050E5">
        <w:rPr>
          <w:color w:val="000000" w:themeColor="text1"/>
          <w:lang w:val="en-US"/>
        </w:rPr>
        <w:t>Guassa</w:t>
      </w:r>
      <w:proofErr w:type="spellEnd"/>
      <w:r w:rsidR="00B361D7" w:rsidRPr="008050E5">
        <w:rPr>
          <w:color w:val="000000" w:themeColor="text1"/>
          <w:lang w:val="en-US"/>
        </w:rPr>
        <w:t>.</w:t>
      </w:r>
      <w:r w:rsidR="00B361D7" w:rsidRPr="004B15B2">
        <w:rPr>
          <w:color w:val="000000" w:themeColor="text1"/>
          <w:lang w:val="en-US"/>
        </w:rPr>
        <w:t xml:space="preserve"> </w:t>
      </w:r>
      <w:r w:rsidR="00D956F7">
        <w:rPr>
          <w:color w:val="000000" w:themeColor="text1"/>
          <w:lang w:val="en-US"/>
        </w:rPr>
        <w:t xml:space="preserve">Our </w:t>
      </w:r>
      <w:r w:rsidR="00D956F7">
        <w:rPr>
          <w:color w:val="000000" w:themeColor="text1"/>
          <w:lang w:val="en-US"/>
        </w:rPr>
        <w:lastRenderedPageBreak/>
        <w:t>statistical models demonstrate that, in accordance with expectations, both time of year and body size were good predictors of seed counts on geladas (Tables 1-2, Fig. 3).</w:t>
      </w:r>
    </w:p>
    <w:p w14:paraId="642F0565" w14:textId="6B8D4BBE" w:rsidR="00205F4E" w:rsidRDefault="00205F4E" w:rsidP="00D956F7">
      <w:pPr>
        <w:spacing w:line="480" w:lineRule="auto"/>
        <w:rPr>
          <w:color w:val="000000" w:themeColor="text1"/>
          <w:lang w:val="en-US"/>
        </w:rPr>
      </w:pPr>
    </w:p>
    <w:p w14:paraId="4C462103" w14:textId="05091A78" w:rsidR="00C514A9" w:rsidRDefault="007D31CA" w:rsidP="00393F3A">
      <w:pPr>
        <w:spacing w:line="480" w:lineRule="auto"/>
        <w:rPr>
          <w:color w:val="000000" w:themeColor="text1"/>
          <w:lang w:val="en-US"/>
        </w:rPr>
      </w:pPr>
      <w:r>
        <w:rPr>
          <w:color w:val="000000" w:themeColor="text1"/>
          <w:lang w:val="en-US"/>
        </w:rPr>
        <w:t>A</w:t>
      </w:r>
      <w:r w:rsidR="00C514A9" w:rsidRPr="000B137F">
        <w:rPr>
          <w:color w:val="000000" w:themeColor="text1"/>
          <w:lang w:val="en-US"/>
        </w:rPr>
        <w:t>dult</w:t>
      </w:r>
      <w:r w:rsidR="007C0663" w:rsidRPr="000B137F">
        <w:rPr>
          <w:color w:val="000000" w:themeColor="text1"/>
          <w:lang w:val="en-US"/>
        </w:rPr>
        <w:t xml:space="preserve"> geladas </w:t>
      </w:r>
      <w:r w:rsidR="00C514A9" w:rsidRPr="000B137F">
        <w:rPr>
          <w:color w:val="000000" w:themeColor="text1"/>
          <w:lang w:val="en-US"/>
        </w:rPr>
        <w:t>carried</w:t>
      </w:r>
      <w:r w:rsidR="007C0663" w:rsidRPr="000B137F">
        <w:rPr>
          <w:color w:val="000000" w:themeColor="text1"/>
          <w:lang w:val="en-US"/>
        </w:rPr>
        <w:t xml:space="preserve"> </w:t>
      </w:r>
      <w:r w:rsidR="00703AB1" w:rsidRPr="000B137F">
        <w:rPr>
          <w:color w:val="000000" w:themeColor="text1"/>
          <w:lang w:val="en-US"/>
        </w:rPr>
        <w:t>more</w:t>
      </w:r>
      <w:r w:rsidR="007C0663" w:rsidRPr="000B137F">
        <w:rPr>
          <w:color w:val="000000" w:themeColor="text1"/>
          <w:lang w:val="en-US"/>
        </w:rPr>
        <w:t xml:space="preserve"> seeds than infants and juveniles, </w:t>
      </w:r>
      <w:r w:rsidR="00E96CF8">
        <w:rPr>
          <w:color w:val="000000" w:themeColor="text1"/>
          <w:lang w:val="en-US"/>
        </w:rPr>
        <w:t>and</w:t>
      </w:r>
      <w:r w:rsidR="007C0663" w:rsidRPr="000B137F">
        <w:rPr>
          <w:color w:val="000000" w:themeColor="text1"/>
          <w:lang w:val="en-US"/>
        </w:rPr>
        <w:t xml:space="preserve"> adult males </w:t>
      </w:r>
      <w:r w:rsidR="00E96CF8">
        <w:rPr>
          <w:color w:val="000000" w:themeColor="text1"/>
          <w:lang w:val="en-US"/>
        </w:rPr>
        <w:t>carried marginally more seeds than adult</w:t>
      </w:r>
      <w:r w:rsidR="00E96CF8" w:rsidRPr="000B137F">
        <w:rPr>
          <w:color w:val="000000" w:themeColor="text1"/>
          <w:lang w:val="en-US"/>
        </w:rPr>
        <w:t xml:space="preserve"> </w:t>
      </w:r>
      <w:r w:rsidR="007C0663" w:rsidRPr="000B137F">
        <w:rPr>
          <w:color w:val="000000" w:themeColor="text1"/>
          <w:lang w:val="en-US"/>
        </w:rPr>
        <w:t>females</w:t>
      </w:r>
      <w:r w:rsidR="00D956F7">
        <w:rPr>
          <w:color w:val="000000" w:themeColor="text1"/>
          <w:lang w:val="en-US"/>
        </w:rPr>
        <w:t xml:space="preserve"> (Table 2)</w:t>
      </w:r>
      <w:r w:rsidR="007C0663" w:rsidRPr="000B137F">
        <w:rPr>
          <w:color w:val="000000" w:themeColor="text1"/>
          <w:lang w:val="en-US"/>
        </w:rPr>
        <w:t>.</w:t>
      </w:r>
      <w:r w:rsidR="00F61427">
        <w:rPr>
          <w:color w:val="000000" w:themeColor="text1"/>
          <w:lang w:val="en-US"/>
        </w:rPr>
        <w:t xml:space="preserve"> As expected, t</w:t>
      </w:r>
      <w:r w:rsidR="00C514A9" w:rsidRPr="008050E5">
        <w:rPr>
          <w:color w:val="000000" w:themeColor="text1"/>
          <w:lang w:val="en-US"/>
        </w:rPr>
        <w:t>he</w:t>
      </w:r>
      <w:r w:rsidR="00F61427">
        <w:rPr>
          <w:color w:val="000000" w:themeColor="text1"/>
          <w:lang w:val="en-US"/>
        </w:rPr>
        <w:t xml:space="preserve"> male</w:t>
      </w:r>
      <w:r w:rsidR="00C514A9" w:rsidRPr="008050E5">
        <w:rPr>
          <w:color w:val="000000" w:themeColor="text1"/>
          <w:lang w:val="en-US"/>
        </w:rPr>
        <w:t xml:space="preserve"> cape does indeed attract many seeds (Fig. </w:t>
      </w:r>
      <w:r w:rsidR="0036119A" w:rsidRPr="008050E5">
        <w:rPr>
          <w:color w:val="000000" w:themeColor="text1"/>
          <w:lang w:val="en-US"/>
        </w:rPr>
        <w:t>5</w:t>
      </w:r>
      <w:r w:rsidR="00C514A9" w:rsidRPr="008050E5">
        <w:rPr>
          <w:color w:val="000000" w:themeColor="text1"/>
          <w:lang w:val="en-US"/>
        </w:rPr>
        <w:t>), but overall differences between males and females were minor</w:t>
      </w:r>
      <w:r w:rsidR="008E1E25" w:rsidRPr="008050E5">
        <w:rPr>
          <w:color w:val="000000" w:themeColor="text1"/>
          <w:lang w:val="en-US"/>
        </w:rPr>
        <w:t>.</w:t>
      </w:r>
      <w:r w:rsidR="00002191" w:rsidRPr="008050E5">
        <w:rPr>
          <w:color w:val="000000" w:themeColor="text1"/>
          <w:lang w:val="en-US"/>
        </w:rPr>
        <w:t xml:space="preserve"> Several behavioral factors may reduce the differences between size classes in the number of seeds carried.</w:t>
      </w:r>
      <w:r w:rsidR="00C514A9" w:rsidRPr="008050E5">
        <w:rPr>
          <w:color w:val="000000" w:themeColor="text1"/>
          <w:lang w:val="en-US"/>
        </w:rPr>
        <w:t xml:space="preserve"> For instance, infants are almost always in contact with their mothers and likely to acquire seeds via physical contact (Fig </w:t>
      </w:r>
      <w:r w:rsidR="000D5CCC" w:rsidRPr="008050E5">
        <w:rPr>
          <w:color w:val="000000" w:themeColor="text1"/>
          <w:lang w:val="en-US"/>
        </w:rPr>
        <w:t>1</w:t>
      </w:r>
      <w:r w:rsidR="00C514A9" w:rsidRPr="008050E5">
        <w:rPr>
          <w:color w:val="000000" w:themeColor="text1"/>
          <w:lang w:val="en-US"/>
        </w:rPr>
        <w:t xml:space="preserve">C-D). Juveniles also </w:t>
      </w:r>
      <w:r w:rsidR="007539B4" w:rsidRPr="008050E5">
        <w:rPr>
          <w:color w:val="000000" w:themeColor="text1"/>
          <w:lang w:val="en-US"/>
        </w:rPr>
        <w:t xml:space="preserve">frequently </w:t>
      </w:r>
      <w:r w:rsidR="00C514A9" w:rsidRPr="008050E5">
        <w:rPr>
          <w:color w:val="000000" w:themeColor="text1"/>
          <w:lang w:val="en-US"/>
        </w:rPr>
        <w:t xml:space="preserve">play and roll around in vegetation, which may </w:t>
      </w:r>
      <w:r w:rsidR="007539B4" w:rsidRPr="008050E5">
        <w:rPr>
          <w:color w:val="000000" w:themeColor="text1"/>
          <w:lang w:val="en-US"/>
        </w:rPr>
        <w:t>result in</w:t>
      </w:r>
      <w:r w:rsidR="00C514A9" w:rsidRPr="008050E5">
        <w:rPr>
          <w:color w:val="000000" w:themeColor="text1"/>
          <w:lang w:val="en-US"/>
        </w:rPr>
        <w:t xml:space="preserve"> a high degree of flux in </w:t>
      </w:r>
      <w:r w:rsidR="007539B4" w:rsidRPr="008050E5">
        <w:rPr>
          <w:color w:val="000000" w:themeColor="text1"/>
          <w:lang w:val="en-US"/>
        </w:rPr>
        <w:t>seed acquisition and loss</w:t>
      </w:r>
      <w:r w:rsidR="00C514A9" w:rsidRPr="008050E5">
        <w:rPr>
          <w:color w:val="000000" w:themeColor="text1"/>
          <w:lang w:val="en-US"/>
        </w:rPr>
        <w:t>.</w:t>
      </w:r>
      <w:r w:rsidR="00683A7C">
        <w:rPr>
          <w:color w:val="000000" w:themeColor="text1"/>
          <w:lang w:val="en-US"/>
        </w:rPr>
        <w:t xml:space="preserve"> These are examples of secondary external dispersal.</w:t>
      </w:r>
    </w:p>
    <w:p w14:paraId="467C55FD" w14:textId="77777777" w:rsidR="00702EA5" w:rsidRPr="008050E5" w:rsidRDefault="00702EA5" w:rsidP="00393F3A">
      <w:pPr>
        <w:spacing w:line="480" w:lineRule="auto"/>
        <w:rPr>
          <w:color w:val="000000" w:themeColor="text1"/>
          <w:lang w:val="en-US"/>
        </w:rPr>
      </w:pPr>
    </w:p>
    <w:p w14:paraId="31667960" w14:textId="637A9043" w:rsidR="00CA0E02" w:rsidRPr="008050E5" w:rsidRDefault="00702EA5" w:rsidP="009A4D1C">
      <w:pPr>
        <w:spacing w:line="480" w:lineRule="auto"/>
        <w:rPr>
          <w:color w:val="000000" w:themeColor="text1"/>
          <w:lang w:val="en-US"/>
        </w:rPr>
      </w:pPr>
      <w:proofErr w:type="spellStart"/>
      <w:r>
        <w:t>Other</w:t>
      </w:r>
      <w:proofErr w:type="spellEnd"/>
      <w:r>
        <w:t xml:space="preserve"> </w:t>
      </w:r>
      <w:proofErr w:type="spellStart"/>
      <w:r>
        <w:t>than</w:t>
      </w:r>
      <w:proofErr w:type="spellEnd"/>
      <w:r>
        <w:t xml:space="preserve"> the capes of </w:t>
      </w:r>
      <w:proofErr w:type="spellStart"/>
      <w:r>
        <w:t>adult</w:t>
      </w:r>
      <w:proofErr w:type="spellEnd"/>
      <w:r>
        <w:t xml:space="preserve"> males, </w:t>
      </w:r>
      <w:proofErr w:type="spellStart"/>
      <w:r>
        <w:t>which</w:t>
      </w:r>
      <w:proofErr w:type="spellEnd"/>
      <w:r>
        <w:t xml:space="preserve"> </w:t>
      </w:r>
      <w:proofErr w:type="spellStart"/>
      <w:r>
        <w:t>carried</w:t>
      </w:r>
      <w:proofErr w:type="spellEnd"/>
      <w:r>
        <w:t xml:space="preserve"> </w:t>
      </w:r>
      <w:proofErr w:type="spellStart"/>
      <w:r>
        <w:t>prodigious</w:t>
      </w:r>
      <w:proofErr w:type="spellEnd"/>
      <w:r>
        <w:t xml:space="preserve"> </w:t>
      </w:r>
      <w:proofErr w:type="spellStart"/>
      <w:r>
        <w:t>numbers</w:t>
      </w:r>
      <w:proofErr w:type="spellEnd"/>
      <w:r>
        <w:t xml:space="preserve"> of </w:t>
      </w:r>
      <w:r>
        <w:rPr>
          <w:i/>
          <w:iCs/>
        </w:rPr>
        <w:t xml:space="preserve">A. </w:t>
      </w:r>
      <w:proofErr w:type="spellStart"/>
      <w:r>
        <w:rPr>
          <w:i/>
          <w:iCs/>
        </w:rPr>
        <w:t>melanantha</w:t>
      </w:r>
      <w:proofErr w:type="spellEnd"/>
      <w:r>
        <w:rPr>
          <w:i/>
          <w:iCs/>
        </w:rPr>
        <w:t xml:space="preserve"> </w:t>
      </w:r>
      <w:proofErr w:type="spellStart"/>
      <w:r>
        <w:t>seeds</w:t>
      </w:r>
      <w:proofErr w:type="spellEnd"/>
      <w:r>
        <w:t xml:space="preserve">, geladas of all size classes </w:t>
      </w:r>
      <w:proofErr w:type="spellStart"/>
      <w:r>
        <w:t>tended</w:t>
      </w:r>
      <w:proofErr w:type="spellEnd"/>
      <w:r>
        <w:t xml:space="preserve"> to </w:t>
      </w:r>
      <w:proofErr w:type="spellStart"/>
      <w:r>
        <w:t>collect</w:t>
      </w:r>
      <w:proofErr w:type="spellEnd"/>
      <w:r>
        <w:t xml:space="preserve"> </w:t>
      </w:r>
      <w:proofErr w:type="spellStart"/>
      <w:r>
        <w:t>seeds</w:t>
      </w:r>
      <w:proofErr w:type="spellEnd"/>
      <w:r>
        <w:t xml:space="preserve"> </w:t>
      </w:r>
      <w:proofErr w:type="spellStart"/>
      <w:r>
        <w:t>mostly</w:t>
      </w:r>
      <w:proofErr w:type="spellEnd"/>
      <w:r>
        <w:t xml:space="preserve"> on </w:t>
      </w:r>
      <w:proofErr w:type="spellStart"/>
      <w:r>
        <w:t>their</w:t>
      </w:r>
      <w:proofErr w:type="spellEnd"/>
      <w:r>
        <w:t xml:space="preserve"> legs and </w:t>
      </w:r>
      <w:proofErr w:type="spellStart"/>
      <w:r>
        <w:t>hindparts</w:t>
      </w:r>
      <w:proofErr w:type="spellEnd"/>
      <w:r>
        <w:t xml:space="preserve"> </w:t>
      </w:r>
      <w:r>
        <w:rPr>
          <w:color w:val="000000" w:themeColor="text1"/>
          <w:lang w:val="en-US"/>
        </w:rPr>
        <w:t>(Fig. 4)</w:t>
      </w:r>
      <w:r w:rsidR="00C514A9" w:rsidRPr="008050E5">
        <w:rPr>
          <w:color w:val="000000" w:themeColor="text1"/>
          <w:lang w:val="en-US"/>
        </w:rPr>
        <w:t>.</w:t>
      </w:r>
      <w:r w:rsidR="007539B4" w:rsidRPr="008050E5">
        <w:rPr>
          <w:color w:val="000000" w:themeColor="text1"/>
          <w:lang w:val="en-US"/>
        </w:rPr>
        <w:t xml:space="preserve"> </w:t>
      </w:r>
      <w:r w:rsidR="00BB1AA7" w:rsidRPr="008050E5">
        <w:rPr>
          <w:color w:val="000000" w:themeColor="text1"/>
          <w:lang w:val="en-US"/>
        </w:rPr>
        <w:t>The</w:t>
      </w:r>
      <w:r w:rsidR="00496B75">
        <w:rPr>
          <w:color w:val="000000" w:themeColor="text1"/>
          <w:lang w:val="en-US"/>
        </w:rPr>
        <w:t>se</w:t>
      </w:r>
      <w:r w:rsidR="00BB1AA7" w:rsidRPr="008050E5">
        <w:rPr>
          <w:color w:val="000000" w:themeColor="text1"/>
          <w:lang w:val="en-US"/>
        </w:rPr>
        <w:t xml:space="preserve"> results are consistent with the upright feeding posture of geladas as driving the accumulation of seeds in the fur of the </w:t>
      </w:r>
      <w:proofErr w:type="spellStart"/>
      <w:r w:rsidR="00BB1AA7" w:rsidRPr="008050E5">
        <w:rPr>
          <w:color w:val="000000" w:themeColor="text1"/>
          <w:lang w:val="en-US"/>
        </w:rPr>
        <w:t>hindparts</w:t>
      </w:r>
      <w:proofErr w:type="spellEnd"/>
      <w:r w:rsidR="00BB1AA7" w:rsidRPr="008050E5">
        <w:rPr>
          <w:color w:val="000000" w:themeColor="text1"/>
          <w:lang w:val="en-US"/>
        </w:rPr>
        <w:t xml:space="preserve"> of the animals.</w:t>
      </w:r>
      <w:r w:rsidR="007539B4" w:rsidRPr="008050E5">
        <w:rPr>
          <w:color w:val="000000" w:themeColor="text1"/>
          <w:lang w:val="en-US"/>
        </w:rPr>
        <w:t xml:space="preserve"> </w:t>
      </w:r>
      <w:r w:rsidR="007539B4" w:rsidRPr="008050E5">
        <w:rPr>
          <w:rFonts w:eastAsiaTheme="minorHAnsi"/>
          <w:color w:val="000000" w:themeColor="text1"/>
          <w:lang w:val="en-US"/>
        </w:rPr>
        <w:t xml:space="preserve">Our </w:t>
      </w:r>
      <w:r w:rsidR="007539B4" w:rsidRPr="008050E5">
        <w:rPr>
          <w:rFonts w:eastAsiaTheme="minorHAnsi"/>
          <w:i/>
          <w:color w:val="000000" w:themeColor="text1"/>
          <w:lang w:val="en-US"/>
        </w:rPr>
        <w:t>ad libitum</w:t>
      </w:r>
      <w:r w:rsidR="00CA0E02" w:rsidRPr="008050E5">
        <w:rPr>
          <w:rFonts w:eastAsiaTheme="minorHAnsi"/>
          <w:color w:val="000000" w:themeColor="text1"/>
          <w:lang w:val="en-US"/>
        </w:rPr>
        <w:t xml:space="preserve"> observations, while necessarily rare, indicate that </w:t>
      </w:r>
      <w:r w:rsidR="00C514A9" w:rsidRPr="008050E5">
        <w:rPr>
          <w:rFonts w:eastAsiaTheme="minorHAnsi"/>
          <w:i/>
          <w:color w:val="000000" w:themeColor="text1"/>
          <w:lang w:val="en-US"/>
        </w:rPr>
        <w:t>A. melanantha</w:t>
      </w:r>
      <w:r w:rsidR="00CA0E02" w:rsidRPr="008050E5">
        <w:rPr>
          <w:rFonts w:eastAsiaTheme="minorHAnsi"/>
          <w:color w:val="000000" w:themeColor="text1"/>
          <w:lang w:val="en-US"/>
        </w:rPr>
        <w:t xml:space="preserve"> </w:t>
      </w:r>
      <w:r w:rsidR="00C514A9" w:rsidRPr="008050E5">
        <w:rPr>
          <w:rFonts w:eastAsiaTheme="minorHAnsi"/>
          <w:color w:val="000000" w:themeColor="text1"/>
          <w:lang w:val="en-US"/>
        </w:rPr>
        <w:t>seeds</w:t>
      </w:r>
      <w:r w:rsidR="00CA0E02" w:rsidRPr="008050E5">
        <w:rPr>
          <w:rFonts w:eastAsiaTheme="minorHAnsi"/>
          <w:color w:val="000000" w:themeColor="text1"/>
          <w:lang w:val="en-US"/>
        </w:rPr>
        <w:t xml:space="preserve"> are inadvertently acquired and lost by geladas, and that little attention is paid to their removal. </w:t>
      </w:r>
      <w:r w:rsidR="00CA0E02" w:rsidRPr="008050E5">
        <w:rPr>
          <w:color w:val="000000" w:themeColor="text1"/>
          <w:lang w:val="en-US"/>
        </w:rPr>
        <w:t xml:space="preserve">Overall, these patterns </w:t>
      </w:r>
      <w:r w:rsidR="007600FE" w:rsidRPr="008050E5">
        <w:rPr>
          <w:color w:val="000000" w:themeColor="text1"/>
          <w:lang w:val="en-US"/>
        </w:rPr>
        <w:t xml:space="preserve">suggest that </w:t>
      </w:r>
      <w:r w:rsidR="00CA0E02" w:rsidRPr="008050E5">
        <w:rPr>
          <w:color w:val="000000" w:themeColor="text1"/>
          <w:lang w:val="en-US"/>
        </w:rPr>
        <w:t xml:space="preserve">geladas incidentally </w:t>
      </w:r>
      <w:r w:rsidR="007600FE" w:rsidRPr="008050E5">
        <w:rPr>
          <w:color w:val="000000" w:themeColor="text1"/>
          <w:lang w:val="en-US"/>
        </w:rPr>
        <w:t>accumulate</w:t>
      </w:r>
      <w:r w:rsidR="00CA0E02" w:rsidRPr="008050E5">
        <w:rPr>
          <w:color w:val="000000" w:themeColor="text1"/>
          <w:lang w:val="en-US"/>
        </w:rPr>
        <w:t xml:space="preserve"> </w:t>
      </w:r>
      <w:r w:rsidR="00CA0E02" w:rsidRPr="008050E5">
        <w:rPr>
          <w:i/>
          <w:color w:val="000000" w:themeColor="text1"/>
          <w:lang w:val="en-US"/>
        </w:rPr>
        <w:t>A. melanantha</w:t>
      </w:r>
      <w:r w:rsidR="00CA0E02" w:rsidRPr="008050E5">
        <w:rPr>
          <w:color w:val="000000" w:themeColor="text1"/>
          <w:lang w:val="en-US"/>
        </w:rPr>
        <w:t xml:space="preserve"> seeds as they move across the landscape</w:t>
      </w:r>
      <w:r w:rsidR="007600FE" w:rsidRPr="008050E5">
        <w:rPr>
          <w:color w:val="000000" w:themeColor="text1"/>
          <w:lang w:val="en-US"/>
        </w:rPr>
        <w:t xml:space="preserve"> and</w:t>
      </w:r>
      <w:r w:rsidR="00C514A9" w:rsidRPr="008050E5">
        <w:rPr>
          <w:color w:val="000000" w:themeColor="text1"/>
          <w:lang w:val="en-US"/>
        </w:rPr>
        <w:t xml:space="preserve"> habitually </w:t>
      </w:r>
      <w:r w:rsidR="007600FE" w:rsidRPr="008050E5">
        <w:rPr>
          <w:color w:val="000000" w:themeColor="text1"/>
          <w:lang w:val="en-US"/>
        </w:rPr>
        <w:t xml:space="preserve">feed while </w:t>
      </w:r>
      <w:r w:rsidR="00C514A9" w:rsidRPr="008050E5">
        <w:rPr>
          <w:color w:val="000000" w:themeColor="text1"/>
          <w:lang w:val="en-US"/>
        </w:rPr>
        <w:t>sit</w:t>
      </w:r>
      <w:r w:rsidR="007600FE" w:rsidRPr="008050E5">
        <w:rPr>
          <w:color w:val="000000" w:themeColor="text1"/>
          <w:lang w:val="en-US"/>
        </w:rPr>
        <w:t>ting on their haunches.</w:t>
      </w:r>
    </w:p>
    <w:p w14:paraId="434B202E" w14:textId="77777777" w:rsidR="00CA0E02" w:rsidRPr="008050E5" w:rsidRDefault="00CA0E02" w:rsidP="00E65B92">
      <w:pPr>
        <w:spacing w:line="480" w:lineRule="auto"/>
        <w:rPr>
          <w:color w:val="000000" w:themeColor="text1"/>
          <w:lang w:val="en-US"/>
        </w:rPr>
      </w:pPr>
    </w:p>
    <w:p w14:paraId="011F6B9F" w14:textId="1A3356DC" w:rsidR="00B04980" w:rsidRDefault="00665708" w:rsidP="00D956F7">
      <w:pPr>
        <w:spacing w:line="480" w:lineRule="auto"/>
        <w:rPr>
          <w:color w:val="000000" w:themeColor="text1"/>
          <w:lang w:val="en-US"/>
        </w:rPr>
      </w:pPr>
      <w:r w:rsidRPr="008050E5">
        <w:rPr>
          <w:color w:val="000000" w:themeColor="text1"/>
          <w:lang w:val="en-US"/>
        </w:rPr>
        <w:t xml:space="preserve">In studies of </w:t>
      </w:r>
      <w:proofErr w:type="spellStart"/>
      <w:r w:rsidRPr="008050E5">
        <w:rPr>
          <w:color w:val="000000" w:themeColor="text1"/>
          <w:lang w:val="en-US"/>
        </w:rPr>
        <w:t>epizoochorous</w:t>
      </w:r>
      <w:proofErr w:type="spellEnd"/>
      <w:r w:rsidRPr="008050E5">
        <w:rPr>
          <w:color w:val="000000" w:themeColor="text1"/>
          <w:lang w:val="en-US"/>
        </w:rPr>
        <w:t xml:space="preserve"> dispersal, acquisition of seeds is often considered to be inadvertent and random on the part of the animal (Sorenson 1986). While geladas will encounter </w:t>
      </w:r>
      <w:r w:rsidRPr="008050E5">
        <w:rPr>
          <w:i/>
          <w:color w:val="000000" w:themeColor="text1"/>
          <w:lang w:val="en-US"/>
        </w:rPr>
        <w:t xml:space="preserve">A. </w:t>
      </w:r>
      <w:r w:rsidRPr="008050E5">
        <w:rPr>
          <w:i/>
          <w:color w:val="000000" w:themeColor="text1"/>
          <w:lang w:val="en-US"/>
        </w:rPr>
        <w:lastRenderedPageBreak/>
        <w:t>melanantha</w:t>
      </w:r>
      <w:r w:rsidRPr="008050E5">
        <w:rPr>
          <w:color w:val="000000" w:themeColor="text1"/>
          <w:lang w:val="en-US"/>
        </w:rPr>
        <w:t xml:space="preserve"> randomly as they travel, </w:t>
      </w:r>
      <w:r w:rsidR="005C1FBF" w:rsidRPr="008050E5">
        <w:rPr>
          <w:color w:val="000000" w:themeColor="text1"/>
          <w:lang w:val="en-US"/>
        </w:rPr>
        <w:t xml:space="preserve">presumably </w:t>
      </w:r>
      <w:r w:rsidRPr="008050E5">
        <w:rPr>
          <w:color w:val="000000" w:themeColor="text1"/>
          <w:lang w:val="en-US"/>
        </w:rPr>
        <w:t xml:space="preserve">they are also actively drawn to these patches because </w:t>
      </w:r>
      <w:r w:rsidRPr="008050E5">
        <w:rPr>
          <w:i/>
          <w:color w:val="000000" w:themeColor="text1"/>
          <w:lang w:val="en-US"/>
        </w:rPr>
        <w:t>A. melanantha</w:t>
      </w:r>
      <w:r w:rsidRPr="008050E5">
        <w:rPr>
          <w:color w:val="000000" w:themeColor="text1"/>
          <w:lang w:val="en-US"/>
        </w:rPr>
        <w:t xml:space="preserve"> is a highly desired food item. </w:t>
      </w:r>
      <w:r w:rsidRPr="000B137F">
        <w:rPr>
          <w:color w:val="000000" w:themeColor="text1"/>
          <w:lang w:val="en-US"/>
        </w:rPr>
        <w:t xml:space="preserve">Edible forbs, including </w:t>
      </w:r>
      <w:r w:rsidRPr="000B137F">
        <w:rPr>
          <w:i/>
          <w:color w:val="000000" w:themeColor="text1"/>
          <w:lang w:val="en-US"/>
        </w:rPr>
        <w:t>A. melanantha</w:t>
      </w:r>
      <w:r w:rsidRPr="000B137F">
        <w:rPr>
          <w:color w:val="000000" w:themeColor="text1"/>
          <w:lang w:val="en-US"/>
        </w:rPr>
        <w:t xml:space="preserve"> which is among the most commonly consumed by geladas, represent &lt; 7% of land cover at Guassa yet comprise almost 30% of the</w:t>
      </w:r>
      <w:r w:rsidR="00E810D9">
        <w:rPr>
          <w:color w:val="000000" w:themeColor="text1"/>
          <w:lang w:val="en-US"/>
        </w:rPr>
        <w:t xml:space="preserve"> geladas’</w:t>
      </w:r>
      <w:r w:rsidR="00BA5554">
        <w:rPr>
          <w:color w:val="000000" w:themeColor="text1"/>
          <w:lang w:val="en-US"/>
        </w:rPr>
        <w:t xml:space="preserve"> </w:t>
      </w:r>
      <w:r w:rsidRPr="000B137F">
        <w:rPr>
          <w:color w:val="000000" w:themeColor="text1"/>
          <w:lang w:val="en-US"/>
        </w:rPr>
        <w:t xml:space="preserve">diet, </w:t>
      </w:r>
      <w:r w:rsidR="00BB055A" w:rsidRPr="000B137F">
        <w:rPr>
          <w:color w:val="000000" w:themeColor="text1"/>
          <w:lang w:val="en-US"/>
        </w:rPr>
        <w:t xml:space="preserve">suggesting </w:t>
      </w:r>
      <w:r w:rsidRPr="000B137F">
        <w:rPr>
          <w:color w:val="000000" w:themeColor="text1"/>
          <w:lang w:val="en-US"/>
        </w:rPr>
        <w:t xml:space="preserve">a high level of selectivity for </w:t>
      </w:r>
      <w:r w:rsidRPr="000B137F">
        <w:rPr>
          <w:i/>
          <w:color w:val="000000" w:themeColor="text1"/>
          <w:lang w:val="en-US"/>
        </w:rPr>
        <w:t>A. melanantha</w:t>
      </w:r>
      <w:r w:rsidRPr="000B137F">
        <w:rPr>
          <w:color w:val="000000" w:themeColor="text1"/>
          <w:lang w:val="en-US"/>
        </w:rPr>
        <w:t xml:space="preserve"> and other forbs (</w:t>
      </w:r>
      <w:proofErr w:type="spellStart"/>
      <w:r w:rsidRPr="000B137F">
        <w:rPr>
          <w:color w:val="000000" w:themeColor="text1"/>
          <w:lang w:val="en-US"/>
        </w:rPr>
        <w:t>Fashing</w:t>
      </w:r>
      <w:proofErr w:type="spellEnd"/>
      <w:r w:rsidRPr="000B137F">
        <w:rPr>
          <w:color w:val="000000" w:themeColor="text1"/>
          <w:lang w:val="en-US"/>
        </w:rPr>
        <w:t xml:space="preserve"> et al. 2014</w:t>
      </w:r>
      <w:r w:rsidR="00E810D9" w:rsidRPr="000B137F">
        <w:rPr>
          <w:color w:val="000000" w:themeColor="text1"/>
          <w:lang w:val="en-US"/>
        </w:rPr>
        <w:t>)</w:t>
      </w:r>
      <w:r w:rsidR="00E810D9">
        <w:rPr>
          <w:color w:val="000000" w:themeColor="text1"/>
          <w:lang w:val="en-US"/>
        </w:rPr>
        <w:t>.</w:t>
      </w:r>
      <w:r w:rsidR="00FA29C4">
        <w:rPr>
          <w:color w:val="000000" w:themeColor="text1"/>
          <w:lang w:val="en-US"/>
        </w:rPr>
        <w:t xml:space="preserve"> </w:t>
      </w:r>
      <w:r w:rsidR="00BA5554">
        <w:rPr>
          <w:color w:val="000000" w:themeColor="text1"/>
          <w:lang w:val="en-US"/>
        </w:rPr>
        <w:t>This focus</w:t>
      </w:r>
      <w:r w:rsidR="00F61427">
        <w:rPr>
          <w:color w:val="000000" w:themeColor="text1"/>
          <w:lang w:val="en-US"/>
        </w:rPr>
        <w:t xml:space="preserve"> on forbs</w:t>
      </w:r>
      <w:r w:rsidR="00BA5554">
        <w:rPr>
          <w:color w:val="000000" w:themeColor="text1"/>
          <w:lang w:val="en-US"/>
        </w:rPr>
        <w:t xml:space="preserve"> is likely</w:t>
      </w:r>
      <w:r w:rsidR="00FA29C4">
        <w:rPr>
          <w:color w:val="000000" w:themeColor="text1"/>
          <w:lang w:val="en-US"/>
        </w:rPr>
        <w:t xml:space="preserve"> due to </w:t>
      </w:r>
      <w:r w:rsidR="00BA5554">
        <w:rPr>
          <w:color w:val="000000" w:themeColor="text1"/>
          <w:lang w:val="en-US"/>
        </w:rPr>
        <w:t>the</w:t>
      </w:r>
      <w:r w:rsidR="00F61427">
        <w:rPr>
          <w:color w:val="000000" w:themeColor="text1"/>
          <w:lang w:val="en-US"/>
        </w:rPr>
        <w:t>ir</w:t>
      </w:r>
      <w:r w:rsidR="00FA29C4">
        <w:rPr>
          <w:color w:val="000000" w:themeColor="text1"/>
          <w:lang w:val="en-US"/>
        </w:rPr>
        <w:t xml:space="preserve"> </w:t>
      </w:r>
      <w:r w:rsidR="00FA29C4" w:rsidRPr="000B137F">
        <w:rPr>
          <w:color w:val="000000" w:themeColor="text1"/>
          <w:lang w:val="en-US"/>
        </w:rPr>
        <w:t>high</w:t>
      </w:r>
      <w:r w:rsidR="00F61427">
        <w:rPr>
          <w:color w:val="000000" w:themeColor="text1"/>
          <w:lang w:val="en-US"/>
        </w:rPr>
        <w:t xml:space="preserve"> levels of</w:t>
      </w:r>
      <w:r w:rsidR="00FA29C4" w:rsidRPr="000B137F">
        <w:rPr>
          <w:color w:val="000000" w:themeColor="text1"/>
          <w:lang w:val="en-US"/>
        </w:rPr>
        <w:t xml:space="preserve"> calorie</w:t>
      </w:r>
      <w:r w:rsidR="00F61427">
        <w:rPr>
          <w:color w:val="000000" w:themeColor="text1"/>
          <w:lang w:val="en-US"/>
        </w:rPr>
        <w:t>s</w:t>
      </w:r>
      <w:r w:rsidR="00FA29C4" w:rsidRPr="000B137F">
        <w:rPr>
          <w:color w:val="000000" w:themeColor="text1"/>
          <w:lang w:val="en-US"/>
        </w:rPr>
        <w:t xml:space="preserve"> and protein, and low</w:t>
      </w:r>
      <w:r w:rsidR="00F61427">
        <w:rPr>
          <w:color w:val="000000" w:themeColor="text1"/>
          <w:lang w:val="en-US"/>
        </w:rPr>
        <w:t xml:space="preserve"> levels of</w:t>
      </w:r>
      <w:r w:rsidR="00FA29C4" w:rsidRPr="000B137F">
        <w:rPr>
          <w:color w:val="000000" w:themeColor="text1"/>
          <w:lang w:val="en-US"/>
        </w:rPr>
        <w:t xml:space="preserve"> fiber and toxin</w:t>
      </w:r>
      <w:r w:rsidR="00F61427">
        <w:rPr>
          <w:color w:val="000000" w:themeColor="text1"/>
          <w:lang w:val="en-US"/>
        </w:rPr>
        <w:t xml:space="preserve">s </w:t>
      </w:r>
      <w:r w:rsidR="00FA29C4">
        <w:rPr>
          <w:color w:val="000000" w:themeColor="text1"/>
          <w:lang w:val="en-US"/>
        </w:rPr>
        <w:t xml:space="preserve">(PJ </w:t>
      </w:r>
      <w:proofErr w:type="spellStart"/>
      <w:r w:rsidR="00FA29C4">
        <w:rPr>
          <w:color w:val="000000" w:themeColor="text1"/>
          <w:lang w:val="en-US"/>
        </w:rPr>
        <w:t>Fashing</w:t>
      </w:r>
      <w:proofErr w:type="spellEnd"/>
      <w:r w:rsidR="00FA29C4">
        <w:rPr>
          <w:color w:val="000000" w:themeColor="text1"/>
          <w:lang w:val="en-US"/>
        </w:rPr>
        <w:t xml:space="preserve">, </w:t>
      </w:r>
      <w:r w:rsidR="00FA29C4" w:rsidRPr="000B137F">
        <w:rPr>
          <w:i/>
          <w:color w:val="000000" w:themeColor="text1"/>
          <w:lang w:val="en-US"/>
        </w:rPr>
        <w:t>unpublished data</w:t>
      </w:r>
      <w:r w:rsidR="00FA29C4" w:rsidRPr="000B137F">
        <w:rPr>
          <w:color w:val="000000" w:themeColor="text1"/>
          <w:lang w:val="en-US"/>
        </w:rPr>
        <w:t xml:space="preserve">). </w:t>
      </w:r>
      <w:r w:rsidR="005C1FBF" w:rsidRPr="000B137F">
        <w:rPr>
          <w:color w:val="000000" w:themeColor="text1"/>
          <w:lang w:val="en-US"/>
        </w:rPr>
        <w:t xml:space="preserve">High selectivity </w:t>
      </w:r>
      <w:r w:rsidR="00DD49F7" w:rsidRPr="000B137F">
        <w:rPr>
          <w:color w:val="000000" w:themeColor="text1"/>
          <w:lang w:val="en-US"/>
        </w:rPr>
        <w:t>at the lands</w:t>
      </w:r>
      <w:r w:rsidR="00DD49F7">
        <w:rPr>
          <w:color w:val="000000" w:themeColor="text1"/>
          <w:lang w:val="en-US"/>
        </w:rPr>
        <w:t>cape level may also be</w:t>
      </w:r>
      <w:r w:rsidR="005C1FBF" w:rsidRPr="00DD49F7">
        <w:rPr>
          <w:color w:val="000000" w:themeColor="text1"/>
          <w:lang w:val="en-US"/>
        </w:rPr>
        <w:t xml:space="preserve"> suggested by the current study, in which we found that </w:t>
      </w:r>
      <w:r w:rsidR="005C1FBF" w:rsidRPr="00DD49F7">
        <w:rPr>
          <w:i/>
          <w:color w:val="000000" w:themeColor="text1"/>
          <w:lang w:val="en-US"/>
        </w:rPr>
        <w:t>A. melanantha</w:t>
      </w:r>
      <w:r w:rsidR="005C1FBF" w:rsidRPr="00DD49F7">
        <w:rPr>
          <w:color w:val="000000" w:themeColor="text1"/>
          <w:lang w:val="en-US"/>
        </w:rPr>
        <w:t xml:space="preserve"> did not occur in 75% of surveyed plots.</w:t>
      </w:r>
      <w:r w:rsidRPr="00DD49F7">
        <w:rPr>
          <w:color w:val="000000" w:themeColor="text1"/>
          <w:lang w:val="en-US"/>
        </w:rPr>
        <w:t xml:space="preserve"> Juveniles disproportionately consume forbs (including </w:t>
      </w:r>
      <w:r w:rsidRPr="00DD49F7">
        <w:rPr>
          <w:i/>
          <w:color w:val="000000" w:themeColor="text1"/>
          <w:lang w:val="en-US"/>
        </w:rPr>
        <w:t>A. melanantha</w:t>
      </w:r>
      <w:r w:rsidRPr="00DD49F7">
        <w:rPr>
          <w:color w:val="000000" w:themeColor="text1"/>
          <w:lang w:val="en-US"/>
        </w:rPr>
        <w:t xml:space="preserve">) whereas larger animals cannot afford to be as selective and instead focus on the more widely available graminoids at </w:t>
      </w:r>
      <w:proofErr w:type="spellStart"/>
      <w:r w:rsidRPr="00DD49F7">
        <w:rPr>
          <w:color w:val="000000" w:themeColor="text1"/>
          <w:lang w:val="en-US"/>
        </w:rPr>
        <w:t>Guassa</w:t>
      </w:r>
      <w:proofErr w:type="spellEnd"/>
      <w:r w:rsidRPr="00DD49F7">
        <w:rPr>
          <w:color w:val="000000" w:themeColor="text1"/>
          <w:lang w:val="en-US"/>
        </w:rPr>
        <w:t xml:space="preserve"> (</w:t>
      </w:r>
      <w:proofErr w:type="spellStart"/>
      <w:r w:rsidRPr="00DD49F7">
        <w:rPr>
          <w:color w:val="000000" w:themeColor="text1"/>
          <w:lang w:val="en-US"/>
        </w:rPr>
        <w:t>Fashing</w:t>
      </w:r>
      <w:proofErr w:type="spellEnd"/>
      <w:r w:rsidRPr="00DD49F7">
        <w:rPr>
          <w:color w:val="000000" w:themeColor="text1"/>
          <w:lang w:val="en-US"/>
        </w:rPr>
        <w:t xml:space="preserve"> et al. 2014). </w:t>
      </w:r>
      <w:r w:rsidRPr="008050E5">
        <w:rPr>
          <w:color w:val="000000" w:themeColor="text1"/>
          <w:lang w:val="en-US"/>
        </w:rPr>
        <w:t xml:space="preserve">During the dry season (December-May), when geladas shift their diet to include more underground foods, the roots of </w:t>
      </w:r>
      <w:r w:rsidRPr="008050E5">
        <w:rPr>
          <w:i/>
          <w:color w:val="000000" w:themeColor="text1"/>
          <w:lang w:val="en-US"/>
        </w:rPr>
        <w:t>A. melanantha</w:t>
      </w:r>
      <w:r w:rsidRPr="008050E5">
        <w:rPr>
          <w:color w:val="000000" w:themeColor="text1"/>
          <w:lang w:val="en-US"/>
        </w:rPr>
        <w:t xml:space="preserve"> are heavily exploited, primarily by larger individuals because they are difficult to extract, and the tissue is mechanically challenging to process (Venkataraman et al. 2014</w:t>
      </w:r>
      <w:r w:rsidR="00EB678A" w:rsidRPr="008050E5">
        <w:rPr>
          <w:color w:val="000000" w:themeColor="text1"/>
          <w:lang w:val="en-US"/>
        </w:rPr>
        <w:t> ; Fig S1</w:t>
      </w:r>
      <w:r w:rsidRPr="008050E5">
        <w:rPr>
          <w:color w:val="000000" w:themeColor="text1"/>
          <w:lang w:val="en-US"/>
        </w:rPr>
        <w:t xml:space="preserve">). As noted above, </w:t>
      </w:r>
      <w:r w:rsidRPr="008050E5">
        <w:rPr>
          <w:i/>
          <w:color w:val="000000" w:themeColor="text1"/>
          <w:lang w:val="en-US"/>
        </w:rPr>
        <w:t>A. melanantha</w:t>
      </w:r>
      <w:r w:rsidRPr="008050E5">
        <w:rPr>
          <w:color w:val="000000" w:themeColor="text1"/>
          <w:lang w:val="en-US"/>
        </w:rPr>
        <w:t xml:space="preserve"> does not produce fruit during this period.</w:t>
      </w:r>
      <w:r w:rsidR="00C378F7" w:rsidRPr="008050E5">
        <w:rPr>
          <w:color w:val="000000" w:themeColor="text1"/>
          <w:lang w:val="en-US"/>
        </w:rPr>
        <w:t xml:space="preserve"> </w:t>
      </w:r>
      <w:r w:rsidR="004B51FC">
        <w:rPr>
          <w:color w:val="000000" w:themeColor="text1"/>
          <w:lang w:val="en-US"/>
        </w:rPr>
        <w:t>D</w:t>
      </w:r>
      <w:r w:rsidR="00C378F7" w:rsidRPr="00DD49F7">
        <w:rPr>
          <w:color w:val="000000" w:themeColor="text1"/>
          <w:lang w:val="en-US"/>
        </w:rPr>
        <w:t>ata on</w:t>
      </w:r>
      <w:r w:rsidR="009612C8" w:rsidRPr="00DD49F7">
        <w:rPr>
          <w:color w:val="000000" w:themeColor="text1"/>
          <w:lang w:val="en-US"/>
        </w:rPr>
        <w:t xml:space="preserve"> </w:t>
      </w:r>
      <w:r w:rsidR="00DD49F7" w:rsidRPr="001A784D">
        <w:rPr>
          <w:color w:val="000000" w:themeColor="text1"/>
          <w:lang w:val="en-US"/>
        </w:rPr>
        <w:t>how</w:t>
      </w:r>
      <w:r w:rsidR="004B51FC">
        <w:rPr>
          <w:color w:val="000000" w:themeColor="text1"/>
          <w:lang w:val="en-US"/>
        </w:rPr>
        <w:t xml:space="preserve"> frequently geladas encounter </w:t>
      </w:r>
      <w:r w:rsidR="004B51FC" w:rsidRPr="004B15B2">
        <w:rPr>
          <w:i/>
          <w:color w:val="000000" w:themeColor="text1"/>
          <w:lang w:val="en-US"/>
        </w:rPr>
        <w:t>A. melanantha</w:t>
      </w:r>
      <w:r w:rsidR="00DD49F7" w:rsidRPr="001A784D">
        <w:rPr>
          <w:color w:val="000000" w:themeColor="text1"/>
          <w:lang w:val="en-US"/>
        </w:rPr>
        <w:t xml:space="preserve"> patches </w:t>
      </w:r>
      <w:r w:rsidR="004B51FC">
        <w:rPr>
          <w:color w:val="000000" w:themeColor="text1"/>
          <w:lang w:val="en-US"/>
        </w:rPr>
        <w:t xml:space="preserve">and forage within them </w:t>
      </w:r>
      <w:r w:rsidR="00DD49F7">
        <w:rPr>
          <w:color w:val="000000" w:themeColor="text1"/>
          <w:lang w:val="en-US"/>
        </w:rPr>
        <w:t>are needed to further explore these ideas</w:t>
      </w:r>
      <w:r w:rsidR="00C378F7" w:rsidRPr="00DD49F7">
        <w:rPr>
          <w:color w:val="000000" w:themeColor="text1"/>
          <w:lang w:val="en-US"/>
        </w:rPr>
        <w:t>.</w:t>
      </w:r>
    </w:p>
    <w:p w14:paraId="076AAFF1" w14:textId="77777777" w:rsidR="00B04980" w:rsidRPr="00DD49F7" w:rsidRDefault="00B04980" w:rsidP="00084B4A">
      <w:pPr>
        <w:spacing w:line="480" w:lineRule="auto"/>
        <w:rPr>
          <w:color w:val="000000" w:themeColor="text1"/>
          <w:lang w:val="en-US"/>
        </w:rPr>
      </w:pPr>
    </w:p>
    <w:p w14:paraId="6F8FDCB9" w14:textId="09F13E19" w:rsidR="000635DB" w:rsidRPr="00FA29C4" w:rsidRDefault="00627572" w:rsidP="00F61427">
      <w:pPr>
        <w:spacing w:line="480" w:lineRule="auto"/>
        <w:rPr>
          <w:color w:val="000000" w:themeColor="text1"/>
          <w:lang w:val="en-US"/>
        </w:rPr>
      </w:pPr>
      <w:r>
        <w:rPr>
          <w:color w:val="000000" w:themeColor="text1"/>
          <w:lang w:val="en-US"/>
        </w:rPr>
        <w:t>We argue that g</w:t>
      </w:r>
      <w:r w:rsidR="000635DB" w:rsidRPr="008050E5">
        <w:rPr>
          <w:color w:val="000000" w:themeColor="text1"/>
          <w:lang w:val="en-US"/>
        </w:rPr>
        <w:t xml:space="preserve">eladas are likely to be the </w:t>
      </w:r>
      <w:r w:rsidR="00156F59" w:rsidRPr="008050E5">
        <w:rPr>
          <w:color w:val="000000" w:themeColor="text1"/>
          <w:lang w:val="en-US"/>
        </w:rPr>
        <w:t xml:space="preserve">most effective </w:t>
      </w:r>
      <w:r w:rsidR="00456F7C" w:rsidRPr="008050E5">
        <w:rPr>
          <w:color w:val="000000" w:themeColor="text1"/>
          <w:lang w:val="en-US"/>
        </w:rPr>
        <w:t>animal</w:t>
      </w:r>
      <w:r w:rsidR="000635DB" w:rsidRPr="008050E5">
        <w:rPr>
          <w:color w:val="000000" w:themeColor="text1"/>
          <w:lang w:val="en-US"/>
        </w:rPr>
        <w:t xml:space="preserve"> dispersers of </w:t>
      </w:r>
      <w:r w:rsidR="000635DB" w:rsidRPr="008050E5">
        <w:rPr>
          <w:i/>
          <w:color w:val="000000" w:themeColor="text1"/>
          <w:lang w:val="en-US"/>
        </w:rPr>
        <w:t xml:space="preserve">A. </w:t>
      </w:r>
      <w:r w:rsidR="00532CFF" w:rsidRPr="008050E5">
        <w:rPr>
          <w:i/>
          <w:color w:val="000000" w:themeColor="text1"/>
          <w:lang w:val="en-US"/>
        </w:rPr>
        <w:t>melanantha</w:t>
      </w:r>
      <w:r w:rsidR="000635DB" w:rsidRPr="008050E5">
        <w:rPr>
          <w:color w:val="000000" w:themeColor="text1"/>
          <w:lang w:val="en-US"/>
        </w:rPr>
        <w:t xml:space="preserve"> </w:t>
      </w:r>
      <w:r w:rsidR="00456F7C" w:rsidRPr="008050E5">
        <w:rPr>
          <w:color w:val="000000" w:themeColor="text1"/>
          <w:lang w:val="en-US"/>
        </w:rPr>
        <w:t>at Guassa</w:t>
      </w:r>
      <w:r w:rsidR="00702421" w:rsidRPr="008050E5">
        <w:rPr>
          <w:color w:val="000000" w:themeColor="text1"/>
          <w:lang w:val="en-US"/>
        </w:rPr>
        <w:t>, and more generally in the Ethiopian highlands</w:t>
      </w:r>
      <w:r w:rsidR="00456F7C" w:rsidRPr="008050E5">
        <w:rPr>
          <w:color w:val="000000" w:themeColor="text1"/>
          <w:lang w:val="en-US"/>
        </w:rPr>
        <w:t xml:space="preserve">. </w:t>
      </w:r>
      <w:r w:rsidR="0064701D" w:rsidRPr="00DD49F7">
        <w:rPr>
          <w:color w:val="000000" w:themeColor="text1"/>
          <w:lang w:val="en-US"/>
        </w:rPr>
        <w:t>O</w:t>
      </w:r>
      <w:r w:rsidR="00456F7C" w:rsidRPr="00DD49F7">
        <w:rPr>
          <w:color w:val="000000" w:themeColor="text1"/>
          <w:lang w:val="en-US"/>
        </w:rPr>
        <w:t>ther mammals are present</w:t>
      </w:r>
      <w:r w:rsidR="0064701D" w:rsidRPr="00DD49F7">
        <w:rPr>
          <w:color w:val="000000" w:themeColor="text1"/>
          <w:lang w:val="en-US"/>
        </w:rPr>
        <w:t xml:space="preserve"> at Guassa, and elsewhere in high-altitude Ethiopia</w:t>
      </w:r>
      <w:r w:rsidR="00156F59" w:rsidRPr="00DD49F7">
        <w:rPr>
          <w:color w:val="000000" w:themeColor="text1"/>
          <w:lang w:val="en-US"/>
        </w:rPr>
        <w:t xml:space="preserve">, including carnivores (hyenas, leopards, servals, </w:t>
      </w:r>
      <w:r w:rsidR="00156F59" w:rsidRPr="00FA29C4">
        <w:rPr>
          <w:color w:val="000000" w:themeColor="text1"/>
          <w:lang w:val="en-US"/>
        </w:rPr>
        <w:t>Ethiopian wolves, African wolves, mustelids), ungulate</w:t>
      </w:r>
      <w:r w:rsidR="00636144" w:rsidRPr="00FA29C4">
        <w:rPr>
          <w:color w:val="000000" w:themeColor="text1"/>
          <w:lang w:val="en-US"/>
        </w:rPr>
        <w:t>s</w:t>
      </w:r>
      <w:r w:rsidR="00156F59" w:rsidRPr="00FA29C4">
        <w:rPr>
          <w:color w:val="000000" w:themeColor="text1"/>
          <w:lang w:val="en-US"/>
        </w:rPr>
        <w:t xml:space="preserve"> (duikers and klipspringers</w:t>
      </w:r>
      <w:r w:rsidR="000635DB" w:rsidRPr="00FA29C4">
        <w:rPr>
          <w:color w:val="000000" w:themeColor="text1"/>
          <w:lang w:val="en-US"/>
        </w:rPr>
        <w:t>)</w:t>
      </w:r>
      <w:r w:rsidR="00156F59" w:rsidRPr="00FA29C4">
        <w:rPr>
          <w:color w:val="000000" w:themeColor="text1"/>
          <w:lang w:val="en-US"/>
        </w:rPr>
        <w:t>, rodents (</w:t>
      </w:r>
      <w:r w:rsidR="00D956F7" w:rsidRPr="00FA29C4">
        <w:rPr>
          <w:color w:val="000000" w:themeColor="text1"/>
          <w:lang w:val="en-US"/>
        </w:rPr>
        <w:t>six</w:t>
      </w:r>
      <w:r w:rsidR="003C2047" w:rsidRPr="00FA29C4">
        <w:rPr>
          <w:color w:val="000000" w:themeColor="text1"/>
          <w:lang w:val="en-US"/>
        </w:rPr>
        <w:t xml:space="preserve"> </w:t>
      </w:r>
      <w:r w:rsidR="004462EC" w:rsidRPr="00FA29C4">
        <w:rPr>
          <w:color w:val="000000" w:themeColor="text1"/>
          <w:lang w:val="en-US"/>
        </w:rPr>
        <w:t xml:space="preserve">species of </w:t>
      </w:r>
      <w:r w:rsidR="00EE33CA" w:rsidRPr="00FA29C4">
        <w:rPr>
          <w:color w:val="000000" w:themeColor="text1"/>
          <w:lang w:val="en-US"/>
        </w:rPr>
        <w:t xml:space="preserve">rats </w:t>
      </w:r>
      <w:r w:rsidR="004462EC" w:rsidRPr="00FA29C4">
        <w:rPr>
          <w:color w:val="000000" w:themeColor="text1"/>
          <w:lang w:val="en-US"/>
        </w:rPr>
        <w:t xml:space="preserve">and </w:t>
      </w:r>
      <w:r w:rsidR="00EE33CA" w:rsidRPr="00FA29C4">
        <w:rPr>
          <w:color w:val="000000" w:themeColor="text1"/>
          <w:lang w:val="en-US"/>
        </w:rPr>
        <w:t>mice</w:t>
      </w:r>
      <w:r w:rsidR="00156F59" w:rsidRPr="00FA29C4">
        <w:rPr>
          <w:color w:val="000000" w:themeColor="text1"/>
          <w:lang w:val="en-US"/>
        </w:rPr>
        <w:t>)</w:t>
      </w:r>
      <w:r w:rsidR="000635DB" w:rsidRPr="00FA29C4">
        <w:rPr>
          <w:color w:val="000000" w:themeColor="text1"/>
          <w:lang w:val="en-US"/>
        </w:rPr>
        <w:t>,</w:t>
      </w:r>
      <w:r w:rsidR="00156F59" w:rsidRPr="00FA29C4">
        <w:rPr>
          <w:color w:val="000000" w:themeColor="text1"/>
          <w:lang w:val="en-US"/>
        </w:rPr>
        <w:t xml:space="preserve"> Abyssinian hares</w:t>
      </w:r>
      <w:r w:rsidR="00FA29C4" w:rsidRPr="00FA29C4">
        <w:rPr>
          <w:color w:val="000000" w:themeColor="text1"/>
          <w:lang w:val="en-US"/>
        </w:rPr>
        <w:t xml:space="preserve"> (</w:t>
      </w:r>
      <w:r w:rsidR="00FA29C4" w:rsidRPr="00FA29C4">
        <w:rPr>
          <w:i/>
          <w:iCs/>
          <w:color w:val="000000" w:themeColor="text1"/>
          <w:shd w:val="clear" w:color="auto" w:fill="FFFFFF"/>
          <w:lang w:val="en-US"/>
        </w:rPr>
        <w:t xml:space="preserve">Lepus </w:t>
      </w:r>
      <w:proofErr w:type="spellStart"/>
      <w:r w:rsidR="00FA29C4" w:rsidRPr="00FA29C4">
        <w:rPr>
          <w:i/>
          <w:iCs/>
          <w:color w:val="000000" w:themeColor="text1"/>
          <w:shd w:val="clear" w:color="auto" w:fill="FFFFFF"/>
          <w:lang w:val="en-US"/>
        </w:rPr>
        <w:t>habessinicus</w:t>
      </w:r>
      <w:proofErr w:type="spellEnd"/>
      <w:r w:rsidR="00FA29C4" w:rsidRPr="00FA29C4">
        <w:rPr>
          <w:color w:val="000000" w:themeColor="text1"/>
          <w:lang w:val="en-US"/>
        </w:rPr>
        <w:t>)</w:t>
      </w:r>
      <w:r w:rsidR="00156F59" w:rsidRPr="00FA29C4">
        <w:rPr>
          <w:color w:val="000000" w:themeColor="text1"/>
          <w:lang w:val="en-US"/>
        </w:rPr>
        <w:t xml:space="preserve">, </w:t>
      </w:r>
      <w:r w:rsidR="00FA29C4" w:rsidRPr="00FA29C4">
        <w:rPr>
          <w:color w:val="000000" w:themeColor="text1"/>
          <w:lang w:val="en-US"/>
        </w:rPr>
        <w:t xml:space="preserve">rock </w:t>
      </w:r>
      <w:r w:rsidR="00156F59" w:rsidRPr="00FA29C4">
        <w:rPr>
          <w:color w:val="000000" w:themeColor="text1"/>
          <w:lang w:val="en-US"/>
        </w:rPr>
        <w:t>hyraxes</w:t>
      </w:r>
      <w:r w:rsidR="00FA29C4" w:rsidRPr="00FA29C4">
        <w:rPr>
          <w:color w:val="000000" w:themeColor="text1"/>
          <w:shd w:val="clear" w:color="auto" w:fill="FFFFFF"/>
          <w:lang w:val="en-US"/>
        </w:rPr>
        <w:t xml:space="preserve"> (</w:t>
      </w:r>
      <w:proofErr w:type="spellStart"/>
      <w:r w:rsidR="00FA29C4" w:rsidRPr="00863EF9">
        <w:rPr>
          <w:i/>
          <w:iCs/>
          <w:color w:val="000000" w:themeColor="text1"/>
          <w:shd w:val="clear" w:color="auto" w:fill="FFFFFF"/>
          <w:lang w:val="en-US"/>
        </w:rPr>
        <w:t>Procavia</w:t>
      </w:r>
      <w:proofErr w:type="spellEnd"/>
      <w:r w:rsidR="00FA29C4" w:rsidRPr="00863EF9">
        <w:rPr>
          <w:i/>
          <w:iCs/>
          <w:color w:val="000000" w:themeColor="text1"/>
          <w:shd w:val="clear" w:color="auto" w:fill="FFFFFF"/>
          <w:lang w:val="en-US"/>
        </w:rPr>
        <w:t xml:space="preserve"> capensis</w:t>
      </w:r>
      <w:r w:rsidR="00FA29C4" w:rsidRPr="00FA29C4">
        <w:rPr>
          <w:color w:val="000000" w:themeColor="text1"/>
          <w:lang w:val="en-US"/>
        </w:rPr>
        <w:t xml:space="preserve">), </w:t>
      </w:r>
      <w:r w:rsidR="00FA29C4" w:rsidRPr="00FA29C4">
        <w:rPr>
          <w:color w:val="000000" w:themeColor="text1"/>
          <w:shd w:val="clear" w:color="auto" w:fill="FFFFFF"/>
          <w:lang w:val="en-US"/>
        </w:rPr>
        <w:t>Egyptian mongoose (</w:t>
      </w:r>
      <w:proofErr w:type="spellStart"/>
      <w:r w:rsidR="00FA29C4" w:rsidRPr="00FA29C4">
        <w:rPr>
          <w:i/>
          <w:iCs/>
          <w:color w:val="000000" w:themeColor="text1"/>
          <w:shd w:val="clear" w:color="auto" w:fill="FFFFFF"/>
          <w:lang w:val="en-US"/>
        </w:rPr>
        <w:t>Herpestes</w:t>
      </w:r>
      <w:proofErr w:type="spellEnd"/>
      <w:r w:rsidR="00FA29C4" w:rsidRPr="00FA29C4">
        <w:rPr>
          <w:i/>
          <w:iCs/>
          <w:color w:val="000000" w:themeColor="text1"/>
          <w:shd w:val="clear" w:color="auto" w:fill="FFFFFF"/>
          <w:lang w:val="en-US"/>
        </w:rPr>
        <w:t xml:space="preserve"> ichneumon</w:t>
      </w:r>
      <w:r w:rsidR="00FA29C4" w:rsidRPr="00FA29C4">
        <w:rPr>
          <w:color w:val="000000" w:themeColor="text1"/>
          <w:shd w:val="clear" w:color="auto" w:fill="FFFFFF"/>
          <w:lang w:val="en-US"/>
        </w:rPr>
        <w:t>)</w:t>
      </w:r>
      <w:r w:rsidR="00FA29C4" w:rsidRPr="00FA29C4">
        <w:rPr>
          <w:color w:val="000000" w:themeColor="text1"/>
          <w:lang w:val="en-US"/>
        </w:rPr>
        <w:t xml:space="preserve">, and </w:t>
      </w:r>
      <w:proofErr w:type="spellStart"/>
      <w:r w:rsidR="00FA29C4" w:rsidRPr="00FA29C4">
        <w:rPr>
          <w:color w:val="000000" w:themeColor="text1"/>
          <w:lang w:val="en-US"/>
        </w:rPr>
        <w:t>zorillas</w:t>
      </w:r>
      <w:proofErr w:type="spellEnd"/>
      <w:r w:rsidR="00FA29C4" w:rsidRPr="00FA29C4">
        <w:rPr>
          <w:color w:val="000000" w:themeColor="text1"/>
          <w:lang w:val="en-US"/>
        </w:rPr>
        <w:t xml:space="preserve"> (</w:t>
      </w:r>
      <w:proofErr w:type="spellStart"/>
      <w:r w:rsidR="00FA29C4" w:rsidRPr="00FA29C4">
        <w:rPr>
          <w:i/>
          <w:iCs/>
          <w:color w:val="000000" w:themeColor="text1"/>
          <w:shd w:val="clear" w:color="auto" w:fill="FFFFFF"/>
          <w:lang w:val="en-US"/>
        </w:rPr>
        <w:t>Ictonyx</w:t>
      </w:r>
      <w:proofErr w:type="spellEnd"/>
      <w:r w:rsidR="00FA29C4" w:rsidRPr="00FA29C4">
        <w:rPr>
          <w:i/>
          <w:iCs/>
          <w:color w:val="000000" w:themeColor="text1"/>
          <w:shd w:val="clear" w:color="auto" w:fill="FFFFFF"/>
          <w:lang w:val="en-US"/>
        </w:rPr>
        <w:t xml:space="preserve"> </w:t>
      </w:r>
      <w:proofErr w:type="spellStart"/>
      <w:r w:rsidR="00FA29C4" w:rsidRPr="00FA29C4">
        <w:rPr>
          <w:i/>
          <w:iCs/>
          <w:color w:val="000000" w:themeColor="text1"/>
          <w:shd w:val="clear" w:color="auto" w:fill="FFFFFF"/>
          <w:lang w:val="en-US"/>
        </w:rPr>
        <w:t>striatus</w:t>
      </w:r>
      <w:proofErr w:type="spellEnd"/>
      <w:r w:rsidR="00FA29C4" w:rsidRPr="00FA29C4">
        <w:rPr>
          <w:color w:val="000000" w:themeColor="text1"/>
          <w:lang w:val="en-US"/>
        </w:rPr>
        <w:t>)</w:t>
      </w:r>
      <w:r w:rsidR="0064701D" w:rsidRPr="00FA29C4">
        <w:rPr>
          <w:color w:val="000000" w:themeColor="text1"/>
          <w:lang w:val="en-US"/>
        </w:rPr>
        <w:t>. Yet</w:t>
      </w:r>
      <w:r w:rsidR="005D5D4B" w:rsidRPr="00FA29C4">
        <w:rPr>
          <w:color w:val="000000" w:themeColor="text1"/>
          <w:lang w:val="en-US"/>
        </w:rPr>
        <w:t xml:space="preserve">, in </w:t>
      </w:r>
      <w:r w:rsidR="005D5D4B" w:rsidRPr="00FA29C4">
        <w:rPr>
          <w:color w:val="000000" w:themeColor="text1"/>
          <w:lang w:val="en-US"/>
        </w:rPr>
        <w:lastRenderedPageBreak/>
        <w:t xml:space="preserve">Afroalpine habitats in Ethiopia, </w:t>
      </w:r>
      <w:r w:rsidR="0064701D" w:rsidRPr="00FA29C4">
        <w:rPr>
          <w:color w:val="000000" w:themeColor="text1"/>
          <w:lang w:val="en-US"/>
        </w:rPr>
        <w:t xml:space="preserve">geladas have </w:t>
      </w:r>
      <w:r w:rsidR="00E90C26" w:rsidRPr="00FA29C4">
        <w:rPr>
          <w:color w:val="000000" w:themeColor="text1"/>
          <w:lang w:val="en-US"/>
        </w:rPr>
        <w:t>at least five times the</w:t>
      </w:r>
      <w:r w:rsidR="0064701D" w:rsidRPr="00FA29C4">
        <w:rPr>
          <w:color w:val="000000" w:themeColor="text1"/>
          <w:lang w:val="en-US"/>
        </w:rPr>
        <w:t xml:space="preserve"> biomass </w:t>
      </w:r>
      <w:r w:rsidR="00E90C26" w:rsidRPr="00FA29C4">
        <w:rPr>
          <w:color w:val="000000" w:themeColor="text1"/>
          <w:lang w:val="en-US"/>
        </w:rPr>
        <w:t xml:space="preserve">of </w:t>
      </w:r>
      <w:r w:rsidR="0064701D" w:rsidRPr="00FA29C4">
        <w:rPr>
          <w:color w:val="000000" w:themeColor="text1"/>
          <w:lang w:val="en-US"/>
        </w:rPr>
        <w:t>other</w:t>
      </w:r>
      <w:r w:rsidR="00E90C26" w:rsidRPr="00FA29C4">
        <w:rPr>
          <w:color w:val="000000" w:themeColor="text1"/>
          <w:lang w:val="en-US"/>
        </w:rPr>
        <w:t xml:space="preserve"> wild</w:t>
      </w:r>
      <w:r w:rsidR="0064701D" w:rsidRPr="00FA29C4">
        <w:rPr>
          <w:color w:val="000000" w:themeColor="text1"/>
          <w:lang w:val="en-US"/>
        </w:rPr>
        <w:t xml:space="preserve"> large </w:t>
      </w:r>
      <w:r w:rsidR="00156F59" w:rsidRPr="00FA29C4">
        <w:rPr>
          <w:color w:val="000000" w:themeColor="text1"/>
          <w:lang w:val="en-US"/>
        </w:rPr>
        <w:t>mammal</w:t>
      </w:r>
      <w:r w:rsidR="00E90C26" w:rsidRPr="00FA29C4">
        <w:rPr>
          <w:color w:val="000000" w:themeColor="text1"/>
          <w:lang w:val="en-US"/>
        </w:rPr>
        <w:t>s such as klipspringer</w:t>
      </w:r>
      <w:r w:rsidR="00554C28" w:rsidRPr="00FA29C4">
        <w:rPr>
          <w:color w:val="000000" w:themeColor="text1"/>
          <w:lang w:val="en-US"/>
        </w:rPr>
        <w:t xml:space="preserve"> (</w:t>
      </w:r>
      <w:proofErr w:type="spellStart"/>
      <w:r w:rsidR="00FA29C4" w:rsidRPr="009A4D1C">
        <w:rPr>
          <w:i/>
          <w:iCs/>
          <w:color w:val="000000" w:themeColor="text1"/>
          <w:shd w:val="clear" w:color="auto" w:fill="FFFFFF"/>
          <w:lang w:val="en-US"/>
        </w:rPr>
        <w:t>Oreotragus</w:t>
      </w:r>
      <w:proofErr w:type="spellEnd"/>
      <w:r w:rsidR="00FA29C4" w:rsidRPr="009A4D1C">
        <w:rPr>
          <w:i/>
          <w:iCs/>
          <w:color w:val="000000" w:themeColor="text1"/>
          <w:shd w:val="clear" w:color="auto" w:fill="FFFFFF"/>
          <w:lang w:val="en-US"/>
        </w:rPr>
        <w:t xml:space="preserve"> </w:t>
      </w:r>
      <w:proofErr w:type="spellStart"/>
      <w:r w:rsidR="00FA29C4" w:rsidRPr="009A4D1C">
        <w:rPr>
          <w:i/>
          <w:iCs/>
          <w:color w:val="000000" w:themeColor="text1"/>
          <w:shd w:val="clear" w:color="auto" w:fill="FFFFFF"/>
          <w:lang w:val="en-US"/>
        </w:rPr>
        <w:t>oreotragus</w:t>
      </w:r>
      <w:proofErr w:type="spellEnd"/>
      <w:r w:rsidR="00554C28" w:rsidRPr="00FA29C4">
        <w:rPr>
          <w:color w:val="000000" w:themeColor="text1"/>
          <w:lang w:val="en-US"/>
        </w:rPr>
        <w:t>)</w:t>
      </w:r>
      <w:r w:rsidR="00E90C26" w:rsidRPr="00FA29C4">
        <w:rPr>
          <w:color w:val="000000" w:themeColor="text1"/>
          <w:lang w:val="en-US"/>
        </w:rPr>
        <w:t>, ibex (</w:t>
      </w:r>
      <w:r w:rsidR="00102E97" w:rsidRPr="00FA29C4">
        <w:rPr>
          <w:i/>
          <w:color w:val="000000" w:themeColor="text1"/>
          <w:lang w:val="en-US"/>
        </w:rPr>
        <w:t xml:space="preserve">Capra </w:t>
      </w:r>
      <w:proofErr w:type="spellStart"/>
      <w:r w:rsidR="00102E97" w:rsidRPr="00FA29C4">
        <w:rPr>
          <w:i/>
          <w:color w:val="000000" w:themeColor="text1"/>
          <w:lang w:val="en-US"/>
        </w:rPr>
        <w:t>walie</w:t>
      </w:r>
      <w:proofErr w:type="spellEnd"/>
      <w:r w:rsidR="00E90C26" w:rsidRPr="00FA29C4">
        <w:rPr>
          <w:color w:val="000000" w:themeColor="text1"/>
          <w:lang w:val="en-US"/>
        </w:rPr>
        <w:t>), and bushbuck (</w:t>
      </w:r>
      <w:r w:rsidR="00102E97" w:rsidRPr="00FA29C4">
        <w:rPr>
          <w:i/>
          <w:color w:val="000000" w:themeColor="text1"/>
          <w:lang w:val="en-US"/>
        </w:rPr>
        <w:t xml:space="preserve">Tragelaphus </w:t>
      </w:r>
      <w:proofErr w:type="spellStart"/>
      <w:r w:rsidR="00102E97" w:rsidRPr="00FA29C4">
        <w:rPr>
          <w:i/>
          <w:color w:val="000000" w:themeColor="text1"/>
          <w:lang w:val="en-US"/>
        </w:rPr>
        <w:t>sylvaticus</w:t>
      </w:r>
      <w:proofErr w:type="spellEnd"/>
      <w:r w:rsidR="00E90C26" w:rsidRPr="00FA29C4">
        <w:rPr>
          <w:color w:val="000000" w:themeColor="text1"/>
          <w:lang w:val="en-US"/>
        </w:rPr>
        <w:t>)</w:t>
      </w:r>
      <w:r w:rsidR="0064701D" w:rsidRPr="00FA29C4">
        <w:rPr>
          <w:color w:val="000000" w:themeColor="text1"/>
          <w:lang w:val="en-US"/>
        </w:rPr>
        <w:t xml:space="preserve"> </w:t>
      </w:r>
      <w:r w:rsidR="00FC7A04" w:rsidRPr="00FA29C4">
        <w:rPr>
          <w:color w:val="000000" w:themeColor="text1"/>
          <w:lang w:val="en-US"/>
        </w:rPr>
        <w:t>(Dunbar 1978).</w:t>
      </w:r>
      <w:r w:rsidR="009612C8" w:rsidRPr="00FA29C4">
        <w:rPr>
          <w:color w:val="000000" w:themeColor="text1"/>
          <w:lang w:val="en-US"/>
        </w:rPr>
        <w:t xml:space="preserve"> </w:t>
      </w:r>
      <w:r w:rsidR="007F3785" w:rsidRPr="00FA29C4">
        <w:rPr>
          <w:color w:val="000000" w:themeColor="text1"/>
          <w:lang w:val="en-US"/>
        </w:rPr>
        <w:t>Geladas also form</w:t>
      </w:r>
      <w:r w:rsidR="00636144" w:rsidRPr="00FA29C4">
        <w:rPr>
          <w:color w:val="000000" w:themeColor="text1"/>
          <w:lang w:val="en-US"/>
        </w:rPr>
        <w:t xml:space="preserve"> some of</w:t>
      </w:r>
      <w:r w:rsidR="007F3785" w:rsidRPr="00FA29C4">
        <w:rPr>
          <w:color w:val="000000" w:themeColor="text1"/>
          <w:lang w:val="en-US"/>
        </w:rPr>
        <w:t xml:space="preserve"> the large</w:t>
      </w:r>
      <w:r w:rsidR="00156F59" w:rsidRPr="00FA29C4">
        <w:rPr>
          <w:color w:val="000000" w:themeColor="text1"/>
          <w:lang w:val="en-US"/>
        </w:rPr>
        <w:t xml:space="preserve">st </w:t>
      </w:r>
      <w:r w:rsidR="00636144" w:rsidRPr="00FA29C4">
        <w:rPr>
          <w:color w:val="000000" w:themeColor="text1"/>
          <w:lang w:val="en-US"/>
        </w:rPr>
        <w:t xml:space="preserve">aggregations of </w:t>
      </w:r>
      <w:r w:rsidR="00156F59" w:rsidRPr="00FA29C4">
        <w:rPr>
          <w:color w:val="000000" w:themeColor="text1"/>
          <w:lang w:val="en-US"/>
        </w:rPr>
        <w:t xml:space="preserve">any primate (up to </w:t>
      </w:r>
      <w:r w:rsidR="007B2270" w:rsidRPr="00FA29C4">
        <w:rPr>
          <w:color w:val="000000" w:themeColor="text1"/>
          <w:lang w:val="en-US"/>
        </w:rPr>
        <w:t>~</w:t>
      </w:r>
      <w:r w:rsidR="00C378F7" w:rsidRPr="00FA29C4">
        <w:rPr>
          <w:color w:val="000000" w:themeColor="text1"/>
          <w:lang w:val="en-US"/>
        </w:rPr>
        <w:t>800</w:t>
      </w:r>
      <w:r w:rsidR="007B2270" w:rsidRPr="00FA29C4">
        <w:rPr>
          <w:color w:val="000000" w:themeColor="text1"/>
          <w:lang w:val="en-US"/>
        </w:rPr>
        <w:t xml:space="preserve"> </w:t>
      </w:r>
      <w:r w:rsidR="00C378F7" w:rsidRPr="00FA29C4">
        <w:rPr>
          <w:color w:val="000000" w:themeColor="text1"/>
          <w:lang w:val="en-US"/>
        </w:rPr>
        <w:t>individuals in herds</w:t>
      </w:r>
      <w:r w:rsidR="004462EC" w:rsidRPr="00FA29C4">
        <w:rPr>
          <w:color w:val="000000" w:themeColor="text1"/>
          <w:lang w:val="en-US"/>
        </w:rPr>
        <w:t xml:space="preserve"> at Guassa</w:t>
      </w:r>
      <w:r w:rsidR="007F3785" w:rsidRPr="00FA29C4">
        <w:rPr>
          <w:color w:val="000000" w:themeColor="text1"/>
          <w:lang w:val="en-US"/>
        </w:rPr>
        <w:t>)</w:t>
      </w:r>
      <w:r w:rsidR="00156F59" w:rsidRPr="00FA29C4">
        <w:rPr>
          <w:color w:val="000000" w:themeColor="text1"/>
          <w:lang w:val="en-US"/>
        </w:rPr>
        <w:t xml:space="preserve"> and </w:t>
      </w:r>
      <w:r w:rsidR="00C378F7" w:rsidRPr="00FA29C4">
        <w:rPr>
          <w:color w:val="000000" w:themeColor="text1"/>
          <w:lang w:val="en-US"/>
        </w:rPr>
        <w:t>the</w:t>
      </w:r>
      <w:r w:rsidR="00636144" w:rsidRPr="00FA29C4">
        <w:rPr>
          <w:color w:val="000000" w:themeColor="text1"/>
          <w:lang w:val="en-US"/>
        </w:rPr>
        <w:t xml:space="preserve"> herds </w:t>
      </w:r>
      <w:r w:rsidR="00156F59" w:rsidRPr="00FA29C4">
        <w:rPr>
          <w:color w:val="000000" w:themeColor="text1"/>
          <w:lang w:val="en-US"/>
        </w:rPr>
        <w:t>move relatively cohesively</w:t>
      </w:r>
      <w:r w:rsidR="004462EC" w:rsidRPr="00FA29C4">
        <w:rPr>
          <w:color w:val="000000" w:themeColor="text1"/>
          <w:lang w:val="en-US"/>
        </w:rPr>
        <w:t xml:space="preserve"> through the landscape</w:t>
      </w:r>
      <w:r w:rsidR="00414285" w:rsidRPr="00FA29C4">
        <w:rPr>
          <w:color w:val="000000" w:themeColor="text1"/>
          <w:lang w:val="en-US"/>
        </w:rPr>
        <w:t xml:space="preserve"> (Figure </w:t>
      </w:r>
      <w:r w:rsidR="000D5CCC" w:rsidRPr="00FA29C4">
        <w:rPr>
          <w:color w:val="000000" w:themeColor="text1"/>
          <w:lang w:val="en-US"/>
        </w:rPr>
        <w:t>1</w:t>
      </w:r>
      <w:r w:rsidR="00414285" w:rsidRPr="00FA29C4">
        <w:rPr>
          <w:color w:val="000000" w:themeColor="text1"/>
          <w:lang w:val="en-US"/>
        </w:rPr>
        <w:t>B)</w:t>
      </w:r>
      <w:r w:rsidR="00156F59" w:rsidRPr="00FA29C4">
        <w:rPr>
          <w:color w:val="000000" w:themeColor="text1"/>
          <w:lang w:val="en-US"/>
        </w:rPr>
        <w:t>. It is</w:t>
      </w:r>
      <w:r w:rsidR="00456F7C" w:rsidRPr="00FA29C4">
        <w:rPr>
          <w:color w:val="000000" w:themeColor="text1"/>
          <w:lang w:val="en-US"/>
        </w:rPr>
        <w:t xml:space="preserve"> </w:t>
      </w:r>
      <w:r w:rsidR="009612C8" w:rsidRPr="00FA29C4">
        <w:rPr>
          <w:color w:val="000000" w:themeColor="text1"/>
          <w:lang w:val="en-US"/>
        </w:rPr>
        <w:t xml:space="preserve">currently </w:t>
      </w:r>
      <w:r w:rsidR="00156F59" w:rsidRPr="00FA29C4">
        <w:rPr>
          <w:color w:val="000000" w:themeColor="text1"/>
          <w:lang w:val="en-US"/>
        </w:rPr>
        <w:t xml:space="preserve">unknown </w:t>
      </w:r>
      <w:r w:rsidR="00456F7C" w:rsidRPr="00FA29C4">
        <w:rPr>
          <w:color w:val="000000" w:themeColor="text1"/>
          <w:lang w:val="en-US"/>
        </w:rPr>
        <w:t xml:space="preserve">whether and </w:t>
      </w:r>
      <w:r w:rsidR="0064701D" w:rsidRPr="00FA29C4">
        <w:rPr>
          <w:color w:val="000000" w:themeColor="text1"/>
          <w:lang w:val="en-US"/>
        </w:rPr>
        <w:t xml:space="preserve">to what extent </w:t>
      </w:r>
      <w:r w:rsidR="00156F59" w:rsidRPr="00FA29C4">
        <w:rPr>
          <w:color w:val="000000" w:themeColor="text1"/>
          <w:lang w:val="en-US"/>
        </w:rPr>
        <w:t xml:space="preserve">other </w:t>
      </w:r>
      <w:proofErr w:type="spellStart"/>
      <w:r w:rsidR="00456F7C" w:rsidRPr="00FA29C4">
        <w:rPr>
          <w:color w:val="000000" w:themeColor="text1"/>
          <w:lang w:val="en-US"/>
        </w:rPr>
        <w:t>Guassa</w:t>
      </w:r>
      <w:proofErr w:type="spellEnd"/>
      <w:r w:rsidR="00456F7C" w:rsidRPr="00FA29C4">
        <w:rPr>
          <w:color w:val="000000" w:themeColor="text1"/>
          <w:lang w:val="en-US"/>
        </w:rPr>
        <w:t xml:space="preserve"> mammals</w:t>
      </w:r>
      <w:r w:rsidR="00156F59" w:rsidRPr="00FA29C4">
        <w:rPr>
          <w:color w:val="000000" w:themeColor="text1"/>
          <w:lang w:val="en-US"/>
        </w:rPr>
        <w:t xml:space="preserve"> </w:t>
      </w:r>
      <w:r w:rsidR="00FA29C4">
        <w:rPr>
          <w:color w:val="000000" w:themeColor="text1"/>
          <w:lang w:val="en-US"/>
        </w:rPr>
        <w:t>consume and/or disperse</w:t>
      </w:r>
      <w:r w:rsidR="00FA29C4" w:rsidRPr="00FA29C4">
        <w:rPr>
          <w:color w:val="000000" w:themeColor="text1"/>
          <w:lang w:val="en-US"/>
        </w:rPr>
        <w:t xml:space="preserve"> </w:t>
      </w:r>
      <w:r w:rsidR="00156F59" w:rsidRPr="00FA29C4">
        <w:rPr>
          <w:i/>
          <w:color w:val="000000" w:themeColor="text1"/>
          <w:lang w:val="en-US"/>
        </w:rPr>
        <w:t xml:space="preserve">A. </w:t>
      </w:r>
      <w:proofErr w:type="spellStart"/>
      <w:r w:rsidR="00532CFF" w:rsidRPr="00FA29C4">
        <w:rPr>
          <w:i/>
          <w:color w:val="000000" w:themeColor="text1"/>
          <w:lang w:val="en-US"/>
        </w:rPr>
        <w:t>melanantha</w:t>
      </w:r>
      <w:proofErr w:type="spellEnd"/>
      <w:r w:rsidR="00DC134B" w:rsidRPr="00FA29C4">
        <w:rPr>
          <w:color w:val="000000" w:themeColor="text1"/>
          <w:lang w:val="en-US"/>
        </w:rPr>
        <w:t>.</w:t>
      </w:r>
      <w:r w:rsidR="000B137F" w:rsidRPr="00FA29C4">
        <w:rPr>
          <w:color w:val="000000" w:themeColor="text1"/>
          <w:lang w:val="en-US"/>
        </w:rPr>
        <w:t xml:space="preserve"> </w:t>
      </w:r>
      <w:r w:rsidR="001B47DF" w:rsidRPr="00FA29C4">
        <w:rPr>
          <w:color w:val="000000" w:themeColor="text1"/>
          <w:lang w:val="en-US"/>
        </w:rPr>
        <w:t xml:space="preserve">Although rodents are </w:t>
      </w:r>
      <w:r w:rsidR="00102E97" w:rsidRPr="00FA29C4">
        <w:rPr>
          <w:color w:val="000000" w:themeColor="text1"/>
          <w:lang w:val="en-US"/>
        </w:rPr>
        <w:t>probably too small</w:t>
      </w:r>
      <w:r w:rsidR="00FB2333" w:rsidRPr="00FA29C4">
        <w:rPr>
          <w:color w:val="000000" w:themeColor="text1"/>
          <w:lang w:val="en-US"/>
        </w:rPr>
        <w:t xml:space="preserve"> to </w:t>
      </w:r>
      <w:r w:rsidR="00BA3E3F" w:rsidRPr="00FA29C4">
        <w:rPr>
          <w:color w:val="000000" w:themeColor="text1"/>
          <w:lang w:val="en-US"/>
        </w:rPr>
        <w:t xml:space="preserve">detach umbels from </w:t>
      </w:r>
      <w:r w:rsidR="00B04980" w:rsidRPr="00FA29C4">
        <w:rPr>
          <w:color w:val="000000" w:themeColor="text1"/>
          <w:lang w:val="en-US"/>
        </w:rPr>
        <w:t>the peduncles</w:t>
      </w:r>
      <w:r w:rsidR="00102E97" w:rsidRPr="00FA29C4">
        <w:rPr>
          <w:color w:val="000000" w:themeColor="text1"/>
          <w:lang w:val="en-US"/>
        </w:rPr>
        <w:t xml:space="preserve"> of</w:t>
      </w:r>
      <w:r w:rsidR="00FB2333" w:rsidRPr="00FA29C4">
        <w:rPr>
          <w:color w:val="000000" w:themeColor="text1"/>
          <w:lang w:val="en-US"/>
        </w:rPr>
        <w:t xml:space="preserve"> </w:t>
      </w:r>
      <w:r w:rsidR="00FB2333" w:rsidRPr="00FA29C4">
        <w:rPr>
          <w:i/>
          <w:color w:val="000000" w:themeColor="text1"/>
          <w:lang w:val="en-US"/>
        </w:rPr>
        <w:t>A. melanantha</w:t>
      </w:r>
      <w:r w:rsidR="00B04980" w:rsidRPr="00FA29C4">
        <w:rPr>
          <w:color w:val="000000" w:themeColor="text1"/>
          <w:lang w:val="en-US"/>
        </w:rPr>
        <w:t xml:space="preserve"> </w:t>
      </w:r>
      <w:r w:rsidR="00CA7EC2" w:rsidRPr="00FA29C4">
        <w:rPr>
          <w:color w:val="000000" w:themeColor="text1"/>
          <w:lang w:val="en-US"/>
        </w:rPr>
        <w:t>as</w:t>
      </w:r>
      <w:r w:rsidR="00B04980" w:rsidRPr="00FA29C4">
        <w:rPr>
          <w:color w:val="000000" w:themeColor="text1"/>
          <w:lang w:val="en-US"/>
        </w:rPr>
        <w:t xml:space="preserve"> geladas do,</w:t>
      </w:r>
      <w:r w:rsidR="001B47DF" w:rsidRPr="00FA29C4">
        <w:rPr>
          <w:color w:val="000000" w:themeColor="text1"/>
          <w:lang w:val="en-US"/>
        </w:rPr>
        <w:t xml:space="preserve"> g</w:t>
      </w:r>
      <w:r w:rsidR="000B137F" w:rsidRPr="00FA29C4">
        <w:rPr>
          <w:color w:val="000000" w:themeColor="text1"/>
          <w:lang w:val="en-US"/>
        </w:rPr>
        <w:t xml:space="preserve">iven their large biomass at Guassa, it would be worth investigating whether rodents disperse </w:t>
      </w:r>
      <w:r w:rsidR="000B137F" w:rsidRPr="00FA29C4">
        <w:rPr>
          <w:i/>
          <w:color w:val="000000" w:themeColor="text1"/>
          <w:lang w:val="en-US"/>
        </w:rPr>
        <w:t xml:space="preserve">A. </w:t>
      </w:r>
      <w:proofErr w:type="spellStart"/>
      <w:r w:rsidR="000B137F" w:rsidRPr="00FA29C4">
        <w:rPr>
          <w:i/>
          <w:color w:val="000000" w:themeColor="text1"/>
          <w:lang w:val="en-US"/>
        </w:rPr>
        <w:t>melananth</w:t>
      </w:r>
      <w:r w:rsidR="00393F3A" w:rsidRPr="00FA29C4">
        <w:rPr>
          <w:i/>
          <w:color w:val="000000" w:themeColor="text1"/>
          <w:lang w:val="en-US"/>
        </w:rPr>
        <w:t>a</w:t>
      </w:r>
      <w:proofErr w:type="spellEnd"/>
      <w:r w:rsidR="00393F3A" w:rsidRPr="00FA29C4">
        <w:rPr>
          <w:i/>
          <w:color w:val="000000" w:themeColor="text1"/>
          <w:lang w:val="en-US"/>
        </w:rPr>
        <w:t xml:space="preserve"> </w:t>
      </w:r>
      <w:r w:rsidR="00393F3A" w:rsidRPr="00FA29C4">
        <w:rPr>
          <w:color w:val="000000" w:themeColor="text1"/>
          <w:lang w:val="en-US"/>
        </w:rPr>
        <w:t xml:space="preserve">via </w:t>
      </w:r>
      <w:proofErr w:type="spellStart"/>
      <w:r w:rsidR="00393F3A" w:rsidRPr="00FA29C4">
        <w:rPr>
          <w:color w:val="000000" w:themeColor="text1"/>
          <w:lang w:val="en-US"/>
        </w:rPr>
        <w:t>endozoochory</w:t>
      </w:r>
      <w:proofErr w:type="spellEnd"/>
      <w:r w:rsidR="00393F3A" w:rsidRPr="00FA29C4">
        <w:rPr>
          <w:color w:val="000000" w:themeColor="text1"/>
          <w:lang w:val="en-US"/>
        </w:rPr>
        <w:t xml:space="preserve"> and/or </w:t>
      </w:r>
      <w:proofErr w:type="spellStart"/>
      <w:r w:rsidR="00393F3A" w:rsidRPr="00FA29C4">
        <w:rPr>
          <w:color w:val="000000" w:themeColor="text1"/>
          <w:lang w:val="en-US"/>
        </w:rPr>
        <w:t>epizoochory</w:t>
      </w:r>
      <w:proofErr w:type="spellEnd"/>
      <w:r w:rsidR="00393F3A" w:rsidRPr="00FA29C4">
        <w:rPr>
          <w:color w:val="000000" w:themeColor="text1"/>
          <w:lang w:val="en-US"/>
        </w:rPr>
        <w:t>.</w:t>
      </w:r>
      <w:r w:rsidR="00AA567F">
        <w:rPr>
          <w:color w:val="000000" w:themeColor="text1"/>
          <w:lang w:val="en-US"/>
        </w:rPr>
        <w:t xml:space="preserve"> Similar considerations apply to domestic livestock common in the Ethiopian highlands such as sheep, goats, donkeys, horses, and cows.</w:t>
      </w:r>
    </w:p>
    <w:p w14:paraId="66F5494E" w14:textId="77777777" w:rsidR="00CA7EC2" w:rsidRPr="008050E5" w:rsidRDefault="00CA7EC2" w:rsidP="00F35E2D">
      <w:pPr>
        <w:spacing w:line="480" w:lineRule="auto"/>
        <w:ind w:firstLine="720"/>
        <w:rPr>
          <w:color w:val="000000" w:themeColor="text1"/>
          <w:lang w:val="en-US"/>
        </w:rPr>
      </w:pPr>
    </w:p>
    <w:p w14:paraId="383CF3B9" w14:textId="40ED003F" w:rsidR="003200DD" w:rsidRPr="006327C8" w:rsidRDefault="00CA7EC2" w:rsidP="00D956F7">
      <w:pPr>
        <w:autoSpaceDE w:val="0"/>
        <w:autoSpaceDN w:val="0"/>
        <w:adjustRightInd w:val="0"/>
        <w:spacing w:line="480" w:lineRule="auto"/>
        <w:rPr>
          <w:rFonts w:eastAsiaTheme="minorHAnsi"/>
          <w:color w:val="000000" w:themeColor="text1"/>
          <w:lang w:val="en-US"/>
        </w:rPr>
      </w:pPr>
      <w:r>
        <w:rPr>
          <w:color w:val="000000" w:themeColor="text1"/>
          <w:lang w:val="en-US"/>
        </w:rPr>
        <w:t xml:space="preserve">The effectiveness of </w:t>
      </w:r>
      <w:r w:rsidRPr="00CA7EC2">
        <w:rPr>
          <w:i/>
          <w:color w:val="000000" w:themeColor="text1"/>
          <w:lang w:val="en-US"/>
        </w:rPr>
        <w:t>A. melanantha</w:t>
      </w:r>
      <w:r>
        <w:rPr>
          <w:color w:val="000000" w:themeColor="text1"/>
          <w:lang w:val="en-US"/>
        </w:rPr>
        <w:t xml:space="preserve"> dispersal via gelada fur relies not only on the emigration</w:t>
      </w:r>
      <w:r w:rsidR="00653399">
        <w:rPr>
          <w:color w:val="000000" w:themeColor="text1"/>
          <w:lang w:val="en-US"/>
        </w:rPr>
        <w:t xml:space="preserve"> and transfer</w:t>
      </w:r>
      <w:r>
        <w:rPr>
          <w:color w:val="000000" w:themeColor="text1"/>
          <w:lang w:val="en-US"/>
        </w:rPr>
        <w:t xml:space="preserve"> phase</w:t>
      </w:r>
      <w:r w:rsidR="00653399">
        <w:rPr>
          <w:color w:val="000000" w:themeColor="text1"/>
          <w:lang w:val="en-US"/>
        </w:rPr>
        <w:t>s</w:t>
      </w:r>
      <w:r>
        <w:rPr>
          <w:color w:val="000000" w:themeColor="text1"/>
          <w:lang w:val="en-US"/>
        </w:rPr>
        <w:t xml:space="preserve"> detailed in this paper, but also on the imm</w:t>
      </w:r>
      <w:r w:rsidR="00E810D9">
        <w:rPr>
          <w:color w:val="000000" w:themeColor="text1"/>
          <w:lang w:val="en-US"/>
        </w:rPr>
        <w:t>i</w:t>
      </w:r>
      <w:r>
        <w:rPr>
          <w:color w:val="000000" w:themeColor="text1"/>
          <w:lang w:val="en-US"/>
        </w:rPr>
        <w:t>gration phase in which seeds fall to the ground and begin the process of growing into a new plant.</w:t>
      </w:r>
      <w:r w:rsidRPr="00E90C26" w:rsidDel="00CA7EC2">
        <w:rPr>
          <w:color w:val="000000" w:themeColor="text1"/>
          <w:lang w:val="en-US"/>
        </w:rPr>
        <w:t xml:space="preserve"> </w:t>
      </w:r>
      <w:r w:rsidR="00BA3E3F" w:rsidRPr="00683A7C">
        <w:rPr>
          <w:color w:val="000000" w:themeColor="text1"/>
          <w:lang w:val="en-US"/>
        </w:rPr>
        <w:t xml:space="preserve">At present </w:t>
      </w:r>
      <w:r w:rsidR="00BA3E3F">
        <w:rPr>
          <w:color w:val="000000" w:themeColor="text1"/>
          <w:lang w:val="en-US"/>
        </w:rPr>
        <w:t>we do not</w:t>
      </w:r>
      <w:r w:rsidR="00BA3E3F" w:rsidRPr="00683A7C">
        <w:rPr>
          <w:color w:val="000000" w:themeColor="text1"/>
          <w:lang w:val="en-US"/>
        </w:rPr>
        <w:t xml:space="preserve"> know how long </w:t>
      </w:r>
      <w:r w:rsidR="00BA3E3F" w:rsidRPr="00727130">
        <w:rPr>
          <w:i/>
          <w:color w:val="000000" w:themeColor="text1"/>
          <w:lang w:val="en-US"/>
        </w:rPr>
        <w:t>A. melanantha</w:t>
      </w:r>
      <w:r w:rsidR="00BA3E3F">
        <w:rPr>
          <w:color w:val="000000" w:themeColor="text1"/>
          <w:lang w:val="en-US"/>
        </w:rPr>
        <w:t xml:space="preserve"> </w:t>
      </w:r>
      <w:r w:rsidR="00BA3E3F" w:rsidRPr="00683A7C">
        <w:rPr>
          <w:color w:val="000000" w:themeColor="text1"/>
          <w:lang w:val="en-US"/>
        </w:rPr>
        <w:t xml:space="preserve">seeds are retained </w:t>
      </w:r>
      <w:r w:rsidR="00BA3E3F">
        <w:rPr>
          <w:color w:val="000000" w:themeColor="text1"/>
          <w:lang w:val="en-US"/>
        </w:rPr>
        <w:t>on gelada fur because</w:t>
      </w:r>
      <w:r w:rsidR="00BA3E3F" w:rsidRPr="00683A7C">
        <w:rPr>
          <w:color w:val="000000" w:themeColor="text1"/>
          <w:lang w:val="en-US"/>
        </w:rPr>
        <w:t xml:space="preserve"> </w:t>
      </w:r>
      <w:r w:rsidR="00BA3E3F">
        <w:rPr>
          <w:color w:val="000000" w:themeColor="text1"/>
          <w:lang w:val="en-US"/>
        </w:rPr>
        <w:t>w</w:t>
      </w:r>
      <w:r w:rsidR="00BA3E3F">
        <w:rPr>
          <w:rFonts w:eastAsiaTheme="minorHAnsi"/>
          <w:lang w:val="en-US"/>
        </w:rPr>
        <w:t>e were not able</w:t>
      </w:r>
      <w:r w:rsidR="00BA3E3F" w:rsidRPr="00727130">
        <w:rPr>
          <w:rFonts w:eastAsiaTheme="minorHAnsi"/>
          <w:lang w:val="en-US"/>
        </w:rPr>
        <w:t xml:space="preserve"> to track the acquisition and loss of </w:t>
      </w:r>
      <w:r w:rsidR="00BA3E3F">
        <w:rPr>
          <w:rFonts w:eastAsiaTheme="minorHAnsi"/>
          <w:lang w:val="en-US"/>
        </w:rPr>
        <w:t xml:space="preserve">individual </w:t>
      </w:r>
      <w:r w:rsidR="00BA3E3F" w:rsidRPr="00727130">
        <w:rPr>
          <w:rFonts w:eastAsiaTheme="minorHAnsi"/>
          <w:lang w:val="en-US"/>
        </w:rPr>
        <w:t>seeds.</w:t>
      </w:r>
      <w:r w:rsidR="00BA3E3F">
        <w:rPr>
          <w:rFonts w:eastAsiaTheme="minorHAnsi"/>
          <w:lang w:val="en-US"/>
        </w:rPr>
        <w:t xml:space="preserve"> There are hints, however, that large numbers of seeds may be acquired and lost relatively quickly</w:t>
      </w:r>
      <w:r w:rsidR="00680EE8">
        <w:rPr>
          <w:rFonts w:eastAsiaTheme="minorHAnsi"/>
          <w:lang w:val="en-US"/>
        </w:rPr>
        <w:t xml:space="preserve"> (within hours or days)</w:t>
      </w:r>
      <w:r w:rsidR="00BA3E3F">
        <w:rPr>
          <w:rFonts w:eastAsiaTheme="minorHAnsi"/>
          <w:lang w:val="en-US"/>
        </w:rPr>
        <w:t>, as has been found among ungulates (</w:t>
      </w:r>
      <w:r w:rsidR="00BA3E3F">
        <w:rPr>
          <w:color w:val="000000" w:themeColor="text1"/>
          <w:lang w:val="en-US"/>
        </w:rPr>
        <w:t xml:space="preserve">Bullock et al. 2011, </w:t>
      </w:r>
      <w:proofErr w:type="spellStart"/>
      <w:r w:rsidR="00BA3E3F">
        <w:rPr>
          <w:color w:val="000000" w:themeColor="text1"/>
          <w:lang w:val="en-US"/>
        </w:rPr>
        <w:t>Liehrmann</w:t>
      </w:r>
      <w:proofErr w:type="spellEnd"/>
      <w:r w:rsidR="00BA3E3F">
        <w:rPr>
          <w:color w:val="000000" w:themeColor="text1"/>
          <w:lang w:val="en-US"/>
        </w:rPr>
        <w:t xml:space="preserve"> et al. 2018</w:t>
      </w:r>
      <w:r w:rsidR="00BA3E3F">
        <w:rPr>
          <w:rFonts w:eastAsiaTheme="minorHAnsi"/>
          <w:lang w:val="en-US"/>
        </w:rPr>
        <w:t xml:space="preserve">). </w:t>
      </w:r>
      <w:r w:rsidR="007A0B56">
        <w:rPr>
          <w:rFonts w:eastAsiaTheme="minorHAnsi"/>
          <w:color w:val="000000" w:themeColor="text1"/>
          <w:lang w:val="en-US"/>
        </w:rPr>
        <w:t>Given that</w:t>
      </w:r>
      <w:r w:rsidR="00A00511">
        <w:rPr>
          <w:rFonts w:eastAsiaTheme="minorHAnsi"/>
          <w:color w:val="000000" w:themeColor="text1"/>
          <w:lang w:val="en-US"/>
        </w:rPr>
        <w:t xml:space="preserve"> </w:t>
      </w:r>
      <w:r w:rsidR="007A0B56" w:rsidRPr="00D956F7">
        <w:rPr>
          <w:rFonts w:eastAsiaTheme="minorHAnsi"/>
          <w:i/>
          <w:iCs/>
          <w:color w:val="000000" w:themeColor="text1"/>
          <w:lang w:val="en-US"/>
        </w:rPr>
        <w:t>A. melanantha</w:t>
      </w:r>
      <w:r w:rsidR="007A0B56">
        <w:rPr>
          <w:rFonts w:eastAsiaTheme="minorHAnsi"/>
          <w:color w:val="000000" w:themeColor="text1"/>
          <w:lang w:val="en-US"/>
        </w:rPr>
        <w:t xml:space="preserve"> plants</w:t>
      </w:r>
      <w:r w:rsidR="00A00511">
        <w:rPr>
          <w:rFonts w:eastAsiaTheme="minorHAnsi"/>
          <w:color w:val="000000" w:themeColor="text1"/>
          <w:lang w:val="en-US"/>
        </w:rPr>
        <w:t xml:space="preserve"> </w:t>
      </w:r>
      <w:r w:rsidR="007A0B56">
        <w:rPr>
          <w:rFonts w:eastAsiaTheme="minorHAnsi"/>
          <w:color w:val="000000" w:themeColor="text1"/>
          <w:lang w:val="en-US"/>
        </w:rPr>
        <w:t xml:space="preserve">often </w:t>
      </w:r>
      <w:r w:rsidR="00A00511">
        <w:rPr>
          <w:rFonts w:eastAsiaTheme="minorHAnsi"/>
          <w:color w:val="000000" w:themeColor="text1"/>
          <w:lang w:val="en-US"/>
        </w:rPr>
        <w:t>ha</w:t>
      </w:r>
      <w:r w:rsidR="007A0B56">
        <w:rPr>
          <w:rFonts w:eastAsiaTheme="minorHAnsi"/>
          <w:color w:val="000000" w:themeColor="text1"/>
          <w:lang w:val="en-US"/>
        </w:rPr>
        <w:t>ve</w:t>
      </w:r>
      <w:r w:rsidR="00A00511">
        <w:rPr>
          <w:rFonts w:eastAsiaTheme="minorHAnsi"/>
          <w:color w:val="000000" w:themeColor="text1"/>
          <w:lang w:val="en-US"/>
        </w:rPr>
        <w:t xml:space="preserve"> up to 25 seeds</w:t>
      </w:r>
      <w:r w:rsidR="007A0B56">
        <w:rPr>
          <w:rFonts w:eastAsiaTheme="minorHAnsi"/>
          <w:color w:val="000000" w:themeColor="text1"/>
          <w:lang w:val="en-US"/>
        </w:rPr>
        <w:t xml:space="preserve"> available during the peak season</w:t>
      </w:r>
      <w:r w:rsidR="00A00511">
        <w:rPr>
          <w:rFonts w:eastAsiaTheme="minorHAnsi"/>
          <w:color w:val="000000" w:themeColor="text1"/>
          <w:lang w:val="en-US"/>
        </w:rPr>
        <w:t>, we had expected a pattern of steep gains followed by a shallow decrease as the monkey moved through the habitat</w:t>
      </w:r>
      <w:r w:rsidR="00AE2A6A">
        <w:rPr>
          <w:rFonts w:eastAsiaTheme="minorHAnsi"/>
          <w:color w:val="000000" w:themeColor="text1"/>
          <w:lang w:val="en-US"/>
        </w:rPr>
        <w:t xml:space="preserve">. </w:t>
      </w:r>
      <w:r w:rsidR="007A0B56">
        <w:rPr>
          <w:rFonts w:eastAsiaTheme="minorHAnsi"/>
          <w:color w:val="000000" w:themeColor="text1"/>
          <w:lang w:val="en-US"/>
        </w:rPr>
        <w:t>A</w:t>
      </w:r>
      <w:r w:rsidR="00AE2A6A">
        <w:rPr>
          <w:rFonts w:eastAsiaTheme="minorHAnsi"/>
          <w:color w:val="000000" w:themeColor="text1"/>
          <w:lang w:val="en-US"/>
        </w:rPr>
        <w:t>s expected,</w:t>
      </w:r>
      <w:r w:rsidR="007A0B56">
        <w:rPr>
          <w:rFonts w:eastAsiaTheme="minorHAnsi"/>
          <w:color w:val="000000" w:themeColor="text1"/>
          <w:lang w:val="en-US"/>
        </w:rPr>
        <w:t xml:space="preserve"> we found</w:t>
      </w:r>
      <w:r w:rsidR="00AE2A6A">
        <w:rPr>
          <w:rFonts w:eastAsiaTheme="minorHAnsi"/>
          <w:color w:val="000000" w:themeColor="text1"/>
          <w:lang w:val="en-US"/>
        </w:rPr>
        <w:t xml:space="preserve"> </w:t>
      </w:r>
      <w:r w:rsidR="00A00511">
        <w:rPr>
          <w:rFonts w:eastAsiaTheme="minorHAnsi"/>
          <w:color w:val="000000" w:themeColor="text1"/>
          <w:lang w:val="en-US"/>
        </w:rPr>
        <w:t>that</w:t>
      </w:r>
      <w:r w:rsidR="00AE2A6A">
        <w:rPr>
          <w:rFonts w:eastAsiaTheme="minorHAnsi"/>
          <w:color w:val="000000" w:themeColor="text1"/>
          <w:lang w:val="en-US"/>
        </w:rPr>
        <w:t xml:space="preserve"> </w:t>
      </w:r>
      <w:r w:rsidR="00A00511">
        <w:rPr>
          <w:rFonts w:eastAsiaTheme="minorHAnsi"/>
          <w:color w:val="000000" w:themeColor="text1"/>
          <w:lang w:val="en-US"/>
        </w:rPr>
        <w:t>seeds are</w:t>
      </w:r>
      <w:r w:rsidR="00AE2A6A">
        <w:rPr>
          <w:rFonts w:eastAsiaTheme="minorHAnsi"/>
          <w:color w:val="000000" w:themeColor="text1"/>
          <w:lang w:val="en-US"/>
        </w:rPr>
        <w:t xml:space="preserve"> </w:t>
      </w:r>
      <w:r w:rsidR="008C42BC">
        <w:rPr>
          <w:rFonts w:eastAsiaTheme="minorHAnsi"/>
          <w:color w:val="000000" w:themeColor="text1"/>
          <w:lang w:val="en-US"/>
        </w:rPr>
        <w:t xml:space="preserve">usually </w:t>
      </w:r>
      <w:r w:rsidR="00AE2A6A">
        <w:rPr>
          <w:rFonts w:eastAsiaTheme="minorHAnsi"/>
          <w:color w:val="000000" w:themeColor="text1"/>
          <w:lang w:val="en-US"/>
        </w:rPr>
        <w:t xml:space="preserve">gained </w:t>
      </w:r>
      <w:r w:rsidR="00A00511">
        <w:rPr>
          <w:rFonts w:eastAsiaTheme="minorHAnsi"/>
          <w:color w:val="000000" w:themeColor="text1"/>
          <w:lang w:val="en-US"/>
        </w:rPr>
        <w:t>sporadically in larger</w:t>
      </w:r>
      <w:r w:rsidR="00AE2A6A">
        <w:rPr>
          <w:rFonts w:eastAsiaTheme="minorHAnsi"/>
          <w:color w:val="000000" w:themeColor="text1"/>
          <w:lang w:val="en-US"/>
        </w:rPr>
        <w:t xml:space="preserve"> clumps and lost </w:t>
      </w:r>
      <w:r w:rsidR="007A0B56">
        <w:rPr>
          <w:rFonts w:eastAsiaTheme="minorHAnsi"/>
          <w:color w:val="000000" w:themeColor="text1"/>
          <w:lang w:val="en-US"/>
        </w:rPr>
        <w:t>gradually</w:t>
      </w:r>
      <w:r w:rsidR="00A00511">
        <w:rPr>
          <w:rFonts w:eastAsiaTheme="minorHAnsi"/>
          <w:color w:val="000000" w:themeColor="text1"/>
          <w:lang w:val="en-US"/>
        </w:rPr>
        <w:t>.</w:t>
      </w:r>
      <w:r w:rsidR="00546B27">
        <w:rPr>
          <w:rFonts w:eastAsiaTheme="minorHAnsi"/>
          <w:color w:val="000000" w:themeColor="text1"/>
          <w:lang w:val="en-US"/>
        </w:rPr>
        <w:t xml:space="preserve"> Again, data on how frequently geladas encounter </w:t>
      </w:r>
      <w:r w:rsidR="00FF7A79">
        <w:rPr>
          <w:rFonts w:eastAsiaTheme="minorHAnsi"/>
          <w:color w:val="000000" w:themeColor="text1"/>
          <w:lang w:val="en-US"/>
        </w:rPr>
        <w:t xml:space="preserve">and forage within </w:t>
      </w:r>
      <w:r w:rsidR="00546B27">
        <w:rPr>
          <w:rFonts w:eastAsiaTheme="minorHAnsi"/>
          <w:i/>
          <w:iCs/>
          <w:color w:val="000000" w:themeColor="text1"/>
          <w:lang w:val="en-US"/>
        </w:rPr>
        <w:t xml:space="preserve">A. melanantha </w:t>
      </w:r>
      <w:r w:rsidR="00546B27">
        <w:rPr>
          <w:rFonts w:eastAsiaTheme="minorHAnsi"/>
          <w:color w:val="000000" w:themeColor="text1"/>
          <w:lang w:val="en-US"/>
        </w:rPr>
        <w:t xml:space="preserve">patches </w:t>
      </w:r>
      <w:r w:rsidR="00FF7A79">
        <w:rPr>
          <w:rFonts w:eastAsiaTheme="minorHAnsi"/>
          <w:color w:val="000000" w:themeColor="text1"/>
          <w:lang w:val="en-US"/>
        </w:rPr>
        <w:t xml:space="preserve">and the change in seed counts during these times </w:t>
      </w:r>
      <w:r w:rsidR="00546B27">
        <w:rPr>
          <w:rFonts w:eastAsiaTheme="minorHAnsi"/>
          <w:color w:val="000000" w:themeColor="text1"/>
          <w:lang w:val="en-US"/>
        </w:rPr>
        <w:t>could potentially help elucidate a more accurate rate of seed gain.</w:t>
      </w:r>
    </w:p>
    <w:p w14:paraId="60C89D58" w14:textId="5BD2A8FA" w:rsidR="00EC61C7" w:rsidRDefault="00EC61C7" w:rsidP="009957A8">
      <w:pPr>
        <w:autoSpaceDE w:val="0"/>
        <w:autoSpaceDN w:val="0"/>
        <w:adjustRightInd w:val="0"/>
        <w:spacing w:line="480" w:lineRule="auto"/>
        <w:ind w:firstLine="720"/>
        <w:rPr>
          <w:rFonts w:eastAsiaTheme="minorHAnsi"/>
          <w:color w:val="000000" w:themeColor="text1"/>
          <w:lang w:val="en-US"/>
        </w:rPr>
      </w:pPr>
    </w:p>
    <w:p w14:paraId="7081EC70" w14:textId="62CDD8DD" w:rsidR="009957A8" w:rsidRDefault="00EC61C7" w:rsidP="00D956F7">
      <w:pPr>
        <w:autoSpaceDE w:val="0"/>
        <w:autoSpaceDN w:val="0"/>
        <w:adjustRightInd w:val="0"/>
        <w:spacing w:line="480" w:lineRule="auto"/>
        <w:rPr>
          <w:rFonts w:eastAsiaTheme="minorHAnsi"/>
          <w:color w:val="000000" w:themeColor="text1"/>
          <w:lang w:val="en-US"/>
        </w:rPr>
      </w:pPr>
      <w:r>
        <w:rPr>
          <w:rFonts w:eastAsiaTheme="minorHAnsi"/>
          <w:color w:val="000000" w:themeColor="text1"/>
          <w:lang w:val="en-US"/>
        </w:rPr>
        <w:t xml:space="preserve">The variation </w:t>
      </w:r>
      <w:r w:rsidR="008C42BC">
        <w:rPr>
          <w:rFonts w:eastAsiaTheme="minorHAnsi"/>
          <w:color w:val="000000" w:themeColor="text1"/>
          <w:lang w:val="en-US"/>
        </w:rPr>
        <w:t xml:space="preserve">in time of seed </w:t>
      </w:r>
      <w:r>
        <w:rPr>
          <w:rFonts w:eastAsiaTheme="minorHAnsi"/>
          <w:color w:val="000000" w:themeColor="text1"/>
          <w:lang w:val="en-US"/>
        </w:rPr>
        <w:t xml:space="preserve">gain and loss reported for the five observed body regions further indicates that </w:t>
      </w:r>
      <w:r w:rsidR="007A0B56">
        <w:rPr>
          <w:rFonts w:eastAsiaTheme="minorHAnsi"/>
          <w:color w:val="000000" w:themeColor="text1"/>
          <w:lang w:val="en-US"/>
        </w:rPr>
        <w:t>some body regions</w:t>
      </w:r>
      <w:r>
        <w:rPr>
          <w:rFonts w:eastAsiaTheme="minorHAnsi"/>
          <w:color w:val="000000" w:themeColor="text1"/>
          <w:lang w:val="en-US"/>
        </w:rPr>
        <w:t xml:space="preserve"> are more involved in </w:t>
      </w:r>
      <w:proofErr w:type="spellStart"/>
      <w:r>
        <w:rPr>
          <w:rFonts w:eastAsiaTheme="minorHAnsi"/>
          <w:color w:val="000000" w:themeColor="text1"/>
          <w:lang w:val="en-US"/>
        </w:rPr>
        <w:t>epizoochorous</w:t>
      </w:r>
      <w:proofErr w:type="spellEnd"/>
      <w:r>
        <w:rPr>
          <w:rFonts w:eastAsiaTheme="minorHAnsi"/>
          <w:color w:val="000000" w:themeColor="text1"/>
          <w:lang w:val="en-US"/>
        </w:rPr>
        <w:t xml:space="preserve"> seed dispersal than others. </w:t>
      </w:r>
      <w:r w:rsidR="008C42BC">
        <w:rPr>
          <w:rFonts w:eastAsiaTheme="minorHAnsi"/>
          <w:color w:val="000000" w:themeColor="text1"/>
          <w:lang w:val="en-US"/>
        </w:rPr>
        <w:t xml:space="preserve">Although </w:t>
      </w:r>
      <w:r w:rsidR="00031EDE">
        <w:rPr>
          <w:rFonts w:eastAsiaTheme="minorHAnsi"/>
          <w:color w:val="000000" w:themeColor="text1"/>
          <w:lang w:val="en-US"/>
        </w:rPr>
        <w:t>the</w:t>
      </w:r>
      <w:r w:rsidR="002F5799">
        <w:rPr>
          <w:rFonts w:eastAsiaTheme="minorHAnsi"/>
          <w:color w:val="000000" w:themeColor="text1"/>
          <w:lang w:val="en-US"/>
        </w:rPr>
        <w:t xml:space="preserve"> male</w:t>
      </w:r>
      <w:r w:rsidR="00031EDE">
        <w:rPr>
          <w:rFonts w:eastAsiaTheme="minorHAnsi"/>
          <w:color w:val="000000" w:themeColor="text1"/>
          <w:lang w:val="en-US"/>
        </w:rPr>
        <w:t xml:space="preserve"> </w:t>
      </w:r>
      <w:r w:rsidR="00653399">
        <w:rPr>
          <w:rFonts w:eastAsiaTheme="minorHAnsi"/>
          <w:color w:val="000000" w:themeColor="text1"/>
          <w:lang w:val="en-US"/>
        </w:rPr>
        <w:t xml:space="preserve">cape </w:t>
      </w:r>
      <w:r w:rsidR="00031EDE">
        <w:rPr>
          <w:rFonts w:eastAsiaTheme="minorHAnsi"/>
          <w:color w:val="000000" w:themeColor="text1"/>
          <w:lang w:val="en-US"/>
        </w:rPr>
        <w:t>does gain</w:t>
      </w:r>
      <w:r w:rsidR="008C42BC">
        <w:rPr>
          <w:rFonts w:eastAsiaTheme="minorHAnsi"/>
          <w:color w:val="000000" w:themeColor="text1"/>
          <w:lang w:val="en-US"/>
        </w:rPr>
        <w:t xml:space="preserve"> seeds the quickest</w:t>
      </w:r>
      <w:r w:rsidR="00031EDE">
        <w:rPr>
          <w:rFonts w:eastAsiaTheme="minorHAnsi"/>
          <w:color w:val="000000" w:themeColor="text1"/>
          <w:lang w:val="en-US"/>
        </w:rPr>
        <w:t xml:space="preserve">, its relatively low loss rate indicates that any seeds gained by the </w:t>
      </w:r>
      <w:r w:rsidR="00653399">
        <w:rPr>
          <w:rFonts w:eastAsiaTheme="minorHAnsi"/>
          <w:color w:val="000000" w:themeColor="text1"/>
          <w:lang w:val="en-US"/>
        </w:rPr>
        <w:t xml:space="preserve">cape </w:t>
      </w:r>
      <w:r w:rsidR="00031EDE">
        <w:rPr>
          <w:rFonts w:eastAsiaTheme="minorHAnsi"/>
          <w:color w:val="000000" w:themeColor="text1"/>
          <w:lang w:val="en-US"/>
        </w:rPr>
        <w:t xml:space="preserve">are typically accumulated. </w:t>
      </w:r>
      <w:r w:rsidR="008C42BC">
        <w:rPr>
          <w:rFonts w:eastAsiaTheme="minorHAnsi"/>
          <w:color w:val="000000" w:themeColor="text1"/>
          <w:lang w:val="en-US"/>
        </w:rPr>
        <w:t xml:space="preserve">This pattern of accumulation complements the high number of seeds observed on the </w:t>
      </w:r>
      <w:r w:rsidR="00653399">
        <w:rPr>
          <w:rFonts w:eastAsiaTheme="minorHAnsi"/>
          <w:color w:val="000000" w:themeColor="text1"/>
          <w:lang w:val="en-US"/>
        </w:rPr>
        <w:t xml:space="preserve">cape </w:t>
      </w:r>
      <w:r w:rsidR="008C42BC">
        <w:rPr>
          <w:rFonts w:eastAsiaTheme="minorHAnsi"/>
          <w:color w:val="000000" w:themeColor="text1"/>
          <w:lang w:val="en-US"/>
        </w:rPr>
        <w:t>throughout the entirety of this study</w:t>
      </w:r>
      <w:r w:rsidR="002F5799">
        <w:rPr>
          <w:rFonts w:eastAsiaTheme="minorHAnsi"/>
          <w:color w:val="000000" w:themeColor="text1"/>
          <w:lang w:val="en-US"/>
        </w:rPr>
        <w:t xml:space="preserve"> (Fig. </w:t>
      </w:r>
      <w:r w:rsidR="00D956F7">
        <w:rPr>
          <w:rFonts w:eastAsiaTheme="minorHAnsi"/>
          <w:color w:val="000000" w:themeColor="text1"/>
          <w:lang w:val="en-US"/>
        </w:rPr>
        <w:t>3</w:t>
      </w:r>
      <w:r w:rsidR="002F5799">
        <w:rPr>
          <w:rFonts w:eastAsiaTheme="minorHAnsi"/>
          <w:color w:val="000000" w:themeColor="text1"/>
          <w:lang w:val="en-US"/>
        </w:rPr>
        <w:t>)</w:t>
      </w:r>
      <w:r w:rsidR="008C42BC">
        <w:rPr>
          <w:rFonts w:eastAsiaTheme="minorHAnsi"/>
          <w:color w:val="000000" w:themeColor="text1"/>
          <w:lang w:val="en-US"/>
        </w:rPr>
        <w:t xml:space="preserve">. </w:t>
      </w:r>
      <w:r w:rsidR="00FA29C4">
        <w:rPr>
          <w:rFonts w:eastAsiaTheme="minorHAnsi"/>
          <w:color w:val="000000" w:themeColor="text1"/>
          <w:lang w:val="en-US"/>
        </w:rPr>
        <w:t>In contrast</w:t>
      </w:r>
      <w:r w:rsidR="008C42BC">
        <w:rPr>
          <w:rFonts w:eastAsiaTheme="minorHAnsi"/>
          <w:color w:val="000000" w:themeColor="text1"/>
          <w:lang w:val="en-US"/>
        </w:rPr>
        <w:t>, the</w:t>
      </w:r>
      <w:r w:rsidR="00031EDE">
        <w:rPr>
          <w:rFonts w:eastAsiaTheme="minorHAnsi"/>
          <w:color w:val="000000" w:themeColor="text1"/>
          <w:lang w:val="en-US"/>
        </w:rPr>
        <w:t xml:space="preserve"> hindlimbs, forearms, and the back </w:t>
      </w:r>
      <w:r w:rsidR="009957A8">
        <w:rPr>
          <w:rFonts w:eastAsiaTheme="minorHAnsi"/>
          <w:color w:val="000000" w:themeColor="text1"/>
          <w:lang w:val="en-US"/>
        </w:rPr>
        <w:t>evinced</w:t>
      </w:r>
      <w:r w:rsidR="00FA29C4">
        <w:rPr>
          <w:rFonts w:eastAsiaTheme="minorHAnsi"/>
          <w:color w:val="000000" w:themeColor="text1"/>
          <w:lang w:val="en-US"/>
        </w:rPr>
        <w:t xml:space="preserve"> more</w:t>
      </w:r>
      <w:r w:rsidR="00031EDE">
        <w:rPr>
          <w:rFonts w:eastAsiaTheme="minorHAnsi"/>
          <w:color w:val="000000" w:themeColor="text1"/>
          <w:lang w:val="en-US"/>
        </w:rPr>
        <w:t xml:space="preserve"> dynamic seed flux</w:t>
      </w:r>
      <w:r w:rsidR="00FA29C4">
        <w:rPr>
          <w:rFonts w:eastAsiaTheme="minorHAnsi"/>
          <w:color w:val="000000" w:themeColor="text1"/>
          <w:lang w:val="en-US"/>
        </w:rPr>
        <w:t>es</w:t>
      </w:r>
      <w:r w:rsidR="00031EDE">
        <w:rPr>
          <w:rFonts w:eastAsiaTheme="minorHAnsi"/>
          <w:color w:val="000000" w:themeColor="text1"/>
          <w:lang w:val="en-US"/>
        </w:rPr>
        <w:t>.</w:t>
      </w:r>
      <w:r w:rsidR="008C42BC">
        <w:rPr>
          <w:rFonts w:eastAsiaTheme="minorHAnsi"/>
          <w:color w:val="000000" w:themeColor="text1"/>
          <w:lang w:val="en-US"/>
        </w:rPr>
        <w:t xml:space="preserve"> This is in line with the observations that these</w:t>
      </w:r>
      <w:r w:rsidR="009957A8">
        <w:rPr>
          <w:rFonts w:eastAsiaTheme="minorHAnsi"/>
          <w:color w:val="000000" w:themeColor="text1"/>
          <w:lang w:val="en-US"/>
        </w:rPr>
        <w:t xml:space="preserve"> body</w:t>
      </w:r>
      <w:r w:rsidR="008C42BC">
        <w:rPr>
          <w:rFonts w:eastAsiaTheme="minorHAnsi"/>
          <w:color w:val="000000" w:themeColor="text1"/>
          <w:lang w:val="en-US"/>
        </w:rPr>
        <w:t xml:space="preserve"> regions </w:t>
      </w:r>
      <w:r w:rsidR="009957A8">
        <w:rPr>
          <w:rFonts w:eastAsiaTheme="minorHAnsi"/>
          <w:color w:val="000000" w:themeColor="text1"/>
          <w:lang w:val="en-US"/>
        </w:rPr>
        <w:t>are in close</w:t>
      </w:r>
      <w:r w:rsidR="008C42BC">
        <w:rPr>
          <w:rFonts w:eastAsiaTheme="minorHAnsi"/>
          <w:color w:val="000000" w:themeColor="text1"/>
          <w:lang w:val="en-US"/>
        </w:rPr>
        <w:t xml:space="preserve"> proximity to plants while </w:t>
      </w:r>
      <w:r w:rsidR="009957A8">
        <w:rPr>
          <w:rFonts w:eastAsiaTheme="minorHAnsi"/>
          <w:color w:val="000000" w:themeColor="text1"/>
          <w:lang w:val="en-US"/>
        </w:rPr>
        <w:t xml:space="preserve">geladas are moving and </w:t>
      </w:r>
      <w:r w:rsidR="008C42BC">
        <w:rPr>
          <w:rFonts w:eastAsiaTheme="minorHAnsi"/>
          <w:color w:val="000000" w:themeColor="text1"/>
          <w:lang w:val="en-US"/>
        </w:rPr>
        <w:t>feeding.</w:t>
      </w:r>
      <w:r w:rsidR="00031EDE">
        <w:rPr>
          <w:rFonts w:eastAsiaTheme="minorHAnsi"/>
          <w:color w:val="000000" w:themeColor="text1"/>
          <w:lang w:val="en-US"/>
        </w:rPr>
        <w:t xml:space="preserve"> Seeds </w:t>
      </w:r>
      <w:r w:rsidR="009957A8">
        <w:rPr>
          <w:rFonts w:eastAsiaTheme="minorHAnsi"/>
          <w:color w:val="000000" w:themeColor="text1"/>
          <w:lang w:val="en-US"/>
        </w:rPr>
        <w:t>were</w:t>
      </w:r>
      <w:r w:rsidR="00031EDE">
        <w:rPr>
          <w:rFonts w:eastAsiaTheme="minorHAnsi"/>
          <w:color w:val="000000" w:themeColor="text1"/>
          <w:lang w:val="en-US"/>
        </w:rPr>
        <w:t xml:space="preserve"> rarely gained or lost by the </w:t>
      </w:r>
      <w:proofErr w:type="spellStart"/>
      <w:r w:rsidR="00031EDE">
        <w:rPr>
          <w:rFonts w:eastAsiaTheme="minorHAnsi"/>
          <w:color w:val="000000" w:themeColor="text1"/>
          <w:lang w:val="en-US"/>
        </w:rPr>
        <w:t>ventru</w:t>
      </w:r>
      <w:r w:rsidR="008C42BC">
        <w:rPr>
          <w:rFonts w:eastAsiaTheme="minorHAnsi"/>
          <w:color w:val="000000" w:themeColor="text1"/>
          <w:lang w:val="en-US"/>
        </w:rPr>
        <w:t>m</w:t>
      </w:r>
      <w:proofErr w:type="spellEnd"/>
      <w:r w:rsidR="008C42BC">
        <w:rPr>
          <w:rFonts w:eastAsiaTheme="minorHAnsi"/>
          <w:color w:val="000000" w:themeColor="text1"/>
          <w:lang w:val="en-US"/>
        </w:rPr>
        <w:t>,</w:t>
      </w:r>
      <w:r w:rsidR="009957A8">
        <w:rPr>
          <w:rFonts w:eastAsiaTheme="minorHAnsi"/>
          <w:color w:val="000000" w:themeColor="text1"/>
          <w:lang w:val="en-US"/>
        </w:rPr>
        <w:t xml:space="preserve"> which does not regularly contact vegetation</w:t>
      </w:r>
      <w:r w:rsidR="00D956F7">
        <w:rPr>
          <w:rFonts w:eastAsiaTheme="minorHAnsi"/>
          <w:color w:val="000000" w:themeColor="text1"/>
          <w:lang w:val="en-US"/>
        </w:rPr>
        <w:t xml:space="preserve"> with the full weight of the individual, as does the hindlimb</w:t>
      </w:r>
      <w:r w:rsidR="009957A8">
        <w:rPr>
          <w:rFonts w:eastAsiaTheme="minorHAnsi"/>
          <w:color w:val="000000" w:themeColor="text1"/>
          <w:lang w:val="en-US"/>
        </w:rPr>
        <w:t>.</w:t>
      </w:r>
      <w:r w:rsidR="008C42BC">
        <w:rPr>
          <w:rFonts w:eastAsiaTheme="minorHAnsi"/>
          <w:color w:val="000000" w:themeColor="text1"/>
          <w:lang w:val="en-US"/>
        </w:rPr>
        <w:t xml:space="preserve"> </w:t>
      </w:r>
    </w:p>
    <w:p w14:paraId="454163B9" w14:textId="77777777" w:rsidR="00EC61C7" w:rsidRDefault="00EC61C7" w:rsidP="00D956F7">
      <w:pPr>
        <w:autoSpaceDE w:val="0"/>
        <w:autoSpaceDN w:val="0"/>
        <w:adjustRightInd w:val="0"/>
        <w:spacing w:line="480" w:lineRule="auto"/>
        <w:rPr>
          <w:rFonts w:eastAsiaTheme="minorHAnsi"/>
          <w:color w:val="000000" w:themeColor="text1"/>
          <w:lang w:val="en-US"/>
        </w:rPr>
      </w:pPr>
    </w:p>
    <w:p w14:paraId="38584749" w14:textId="1F9B7929" w:rsidR="00FF7A79" w:rsidRDefault="00A00511" w:rsidP="00D956F7">
      <w:pPr>
        <w:autoSpaceDE w:val="0"/>
        <w:autoSpaceDN w:val="0"/>
        <w:adjustRightInd w:val="0"/>
        <w:spacing w:line="480" w:lineRule="auto"/>
        <w:rPr>
          <w:rFonts w:eastAsiaTheme="minorHAnsi"/>
          <w:color w:val="000000" w:themeColor="text1"/>
          <w:lang w:val="en-US"/>
        </w:rPr>
      </w:pPr>
      <w:r>
        <w:rPr>
          <w:color w:val="000000" w:themeColor="text1"/>
          <w:lang w:val="en-US"/>
        </w:rPr>
        <w:t xml:space="preserve">To estimate how far geladas might be dispersing seeds, we </w:t>
      </w:r>
      <w:r w:rsidR="00DD5D02">
        <w:rPr>
          <w:color w:val="000000" w:themeColor="text1"/>
          <w:lang w:val="en-US"/>
        </w:rPr>
        <w:t>combined</w:t>
      </w:r>
      <w:r>
        <w:rPr>
          <w:color w:val="000000" w:themeColor="text1"/>
          <w:lang w:val="en-US"/>
        </w:rPr>
        <w:t xml:space="preserve"> basic estimate</w:t>
      </w:r>
      <w:r w:rsidR="00DD5D02">
        <w:rPr>
          <w:color w:val="000000" w:themeColor="text1"/>
          <w:lang w:val="en-US"/>
        </w:rPr>
        <w:t>s</w:t>
      </w:r>
      <w:r>
        <w:rPr>
          <w:color w:val="000000" w:themeColor="text1"/>
          <w:lang w:val="en-US"/>
        </w:rPr>
        <w:t xml:space="preserve"> of the </w:t>
      </w:r>
      <w:r w:rsidR="009555A8">
        <w:rPr>
          <w:color w:val="000000" w:themeColor="text1"/>
          <w:lang w:val="en-US"/>
        </w:rPr>
        <w:t xml:space="preserve">mean </w:t>
      </w:r>
      <w:r>
        <w:rPr>
          <w:color w:val="000000" w:themeColor="text1"/>
          <w:lang w:val="en-US"/>
        </w:rPr>
        <w:t>distance</w:t>
      </w:r>
      <w:r w:rsidR="00DD5D02">
        <w:rPr>
          <w:color w:val="000000" w:themeColor="text1"/>
          <w:lang w:val="en-US"/>
        </w:rPr>
        <w:t xml:space="preserve"> </w:t>
      </w:r>
      <w:r>
        <w:rPr>
          <w:color w:val="000000" w:themeColor="text1"/>
          <w:lang w:val="en-US"/>
        </w:rPr>
        <w:t>gelada</w:t>
      </w:r>
      <w:r w:rsidR="00DD5D02">
        <w:rPr>
          <w:color w:val="000000" w:themeColor="text1"/>
          <w:lang w:val="en-US"/>
        </w:rPr>
        <w:t>s</w:t>
      </w:r>
      <w:r>
        <w:rPr>
          <w:color w:val="000000" w:themeColor="text1"/>
          <w:lang w:val="en-US"/>
        </w:rPr>
        <w:t xml:space="preserve"> travel </w:t>
      </w:r>
      <w:r w:rsidR="00DD5D02">
        <w:rPr>
          <w:color w:val="000000" w:themeColor="text1"/>
          <w:lang w:val="en-US"/>
        </w:rPr>
        <w:t>with</w:t>
      </w:r>
      <w:r>
        <w:rPr>
          <w:color w:val="000000" w:themeColor="text1"/>
          <w:lang w:val="en-US"/>
        </w:rPr>
        <w:t xml:space="preserve"> </w:t>
      </w:r>
      <w:r w:rsidR="00DD5D02">
        <w:rPr>
          <w:color w:val="000000" w:themeColor="text1"/>
          <w:lang w:val="en-US"/>
        </w:rPr>
        <w:t>our findings on the</w:t>
      </w:r>
      <w:r>
        <w:rPr>
          <w:color w:val="000000" w:themeColor="text1"/>
          <w:lang w:val="en-US"/>
        </w:rPr>
        <w:t xml:space="preserve"> time it takes for </w:t>
      </w:r>
      <w:r w:rsidR="00AE2A6A">
        <w:rPr>
          <w:color w:val="000000" w:themeColor="text1"/>
          <w:lang w:val="en-US"/>
        </w:rPr>
        <w:t xml:space="preserve">a </w:t>
      </w:r>
      <w:r>
        <w:rPr>
          <w:color w:val="000000" w:themeColor="text1"/>
          <w:lang w:val="en-US"/>
        </w:rPr>
        <w:t>seed to be lost</w:t>
      </w:r>
      <w:r w:rsidR="00AE2A6A">
        <w:rPr>
          <w:color w:val="000000" w:themeColor="text1"/>
          <w:lang w:val="en-US"/>
        </w:rPr>
        <w:t xml:space="preserve"> from a gelada’s fur</w:t>
      </w:r>
      <w:r>
        <w:rPr>
          <w:color w:val="000000" w:themeColor="text1"/>
          <w:lang w:val="en-US"/>
        </w:rPr>
        <w:t>.</w:t>
      </w:r>
      <w:r w:rsidR="00AE2A6A">
        <w:rPr>
          <w:color w:val="000000" w:themeColor="text1"/>
          <w:lang w:val="en-US"/>
        </w:rPr>
        <w:t xml:space="preserve"> </w:t>
      </w:r>
      <w:r w:rsidR="00AE2A6A" w:rsidRPr="008050E5">
        <w:rPr>
          <w:color w:val="000000" w:themeColor="text1"/>
          <w:lang w:val="en-US"/>
        </w:rPr>
        <w:t xml:space="preserve">The </w:t>
      </w:r>
      <w:r w:rsidR="00DD5D02">
        <w:rPr>
          <w:color w:val="000000" w:themeColor="text1"/>
          <w:lang w:val="en-US"/>
        </w:rPr>
        <w:t>daily path length</w:t>
      </w:r>
      <w:r w:rsidR="00AE2A6A" w:rsidRPr="008050E5">
        <w:rPr>
          <w:color w:val="000000" w:themeColor="text1"/>
          <w:lang w:val="en-US"/>
        </w:rPr>
        <w:t xml:space="preserve"> of the gelada study band at </w:t>
      </w:r>
      <w:proofErr w:type="spellStart"/>
      <w:r w:rsidR="00AE2A6A" w:rsidRPr="008050E5">
        <w:rPr>
          <w:color w:val="000000" w:themeColor="text1"/>
          <w:lang w:val="en-US"/>
        </w:rPr>
        <w:t>Guassa</w:t>
      </w:r>
      <w:proofErr w:type="spellEnd"/>
      <w:r w:rsidR="00AE2A6A" w:rsidRPr="008050E5">
        <w:rPr>
          <w:color w:val="000000" w:themeColor="text1"/>
          <w:lang w:val="en-US"/>
        </w:rPr>
        <w:t xml:space="preserve"> is </w:t>
      </w:r>
      <w:r w:rsidR="00146C1F" w:rsidRPr="008050E5">
        <w:rPr>
          <w:color w:val="000000" w:themeColor="text1"/>
          <w:lang w:val="en-US"/>
        </w:rPr>
        <w:t>~</w:t>
      </w:r>
      <w:r w:rsidR="00AE2A6A">
        <w:rPr>
          <w:color w:val="000000" w:themeColor="text1"/>
          <w:lang w:val="en-US"/>
        </w:rPr>
        <w:t>3</w:t>
      </w:r>
      <w:r w:rsidR="00AA567F">
        <w:rPr>
          <w:color w:val="000000" w:themeColor="text1"/>
          <w:lang w:val="en-US"/>
        </w:rPr>
        <w:t>.5</w:t>
      </w:r>
      <w:r w:rsidR="00AE2A6A" w:rsidRPr="008050E5">
        <w:rPr>
          <w:color w:val="000000" w:themeColor="text1"/>
          <w:lang w:val="en-US"/>
        </w:rPr>
        <w:t xml:space="preserve"> km, the annual home range is ~9 km</w:t>
      </w:r>
      <w:r w:rsidR="00AE2A6A" w:rsidRPr="008050E5">
        <w:rPr>
          <w:color w:val="000000" w:themeColor="text1"/>
          <w:vertAlign w:val="superscript"/>
          <w:lang w:val="en-US"/>
        </w:rPr>
        <w:t>2</w:t>
      </w:r>
      <w:r w:rsidR="00AE2A6A" w:rsidRPr="008050E5">
        <w:rPr>
          <w:color w:val="000000" w:themeColor="text1"/>
          <w:lang w:val="en-US"/>
        </w:rPr>
        <w:t>, and the sleeping cliff site changes every few days (</w:t>
      </w:r>
      <w:proofErr w:type="spellStart"/>
      <w:r w:rsidR="00AE2A6A" w:rsidRPr="008050E5">
        <w:rPr>
          <w:color w:val="000000" w:themeColor="text1"/>
          <w:lang w:val="en-US"/>
        </w:rPr>
        <w:t>Moua</w:t>
      </w:r>
      <w:proofErr w:type="spellEnd"/>
      <w:r w:rsidR="00AE2A6A" w:rsidRPr="008050E5">
        <w:rPr>
          <w:color w:val="000000" w:themeColor="text1"/>
          <w:lang w:val="en-US"/>
        </w:rPr>
        <w:t xml:space="preserve"> 2015)</w:t>
      </w:r>
      <w:r w:rsidR="00AE2A6A" w:rsidRPr="00CE2796">
        <w:rPr>
          <w:color w:val="000000" w:themeColor="text1"/>
          <w:lang w:val="en-US"/>
        </w:rPr>
        <w:t>.</w:t>
      </w:r>
      <w:r w:rsidR="00AE2A6A">
        <w:rPr>
          <w:color w:val="000000" w:themeColor="text1"/>
          <w:lang w:val="en-US"/>
        </w:rPr>
        <w:t xml:space="preserve"> Over several years of data collection, it has been found that the </w:t>
      </w:r>
      <w:r w:rsidR="00FF7A79">
        <w:rPr>
          <w:color w:val="000000" w:themeColor="text1"/>
          <w:lang w:val="en-US"/>
        </w:rPr>
        <w:t>study band at Guassa</w:t>
      </w:r>
      <w:r w:rsidR="00AE2A6A">
        <w:rPr>
          <w:color w:val="000000" w:themeColor="text1"/>
          <w:lang w:val="en-US"/>
        </w:rPr>
        <w:t xml:space="preserve"> </w:t>
      </w:r>
      <w:r w:rsidR="00FF7A79">
        <w:rPr>
          <w:color w:val="000000" w:themeColor="text1"/>
          <w:lang w:val="en-US"/>
        </w:rPr>
        <w:t>is</w:t>
      </w:r>
      <w:r w:rsidR="00AE2A6A">
        <w:rPr>
          <w:color w:val="000000" w:themeColor="text1"/>
          <w:lang w:val="en-US"/>
        </w:rPr>
        <w:t xml:space="preserve"> active for approximately ten hours throughout the day</w:t>
      </w:r>
      <w:r w:rsidR="00FF7A79">
        <w:rPr>
          <w:color w:val="000000" w:themeColor="text1"/>
          <w:lang w:val="en-US"/>
        </w:rPr>
        <w:t xml:space="preserve"> (</w:t>
      </w:r>
      <w:r w:rsidR="00CE0FE1">
        <w:rPr>
          <w:color w:val="000000" w:themeColor="text1"/>
          <w:lang w:val="en-US"/>
        </w:rPr>
        <w:t xml:space="preserve">PJ </w:t>
      </w:r>
      <w:proofErr w:type="spellStart"/>
      <w:r w:rsidR="00CE0FE1">
        <w:rPr>
          <w:color w:val="000000" w:themeColor="text1"/>
          <w:lang w:val="en-US"/>
        </w:rPr>
        <w:t>Fashing</w:t>
      </w:r>
      <w:proofErr w:type="spellEnd"/>
      <w:r w:rsidR="00CE0FE1">
        <w:rPr>
          <w:color w:val="000000" w:themeColor="text1"/>
          <w:lang w:val="en-US"/>
        </w:rPr>
        <w:t xml:space="preserve">, </w:t>
      </w:r>
      <w:r w:rsidR="009957A8" w:rsidRPr="00D956F7">
        <w:rPr>
          <w:i/>
          <w:iCs/>
          <w:color w:val="000000" w:themeColor="text1"/>
          <w:lang w:val="en-US"/>
        </w:rPr>
        <w:t>unpublished data</w:t>
      </w:r>
      <w:r w:rsidR="00FF7A79">
        <w:rPr>
          <w:color w:val="000000" w:themeColor="text1"/>
          <w:lang w:val="en-US"/>
        </w:rPr>
        <w:t>)</w:t>
      </w:r>
      <w:r w:rsidR="00AE2A6A">
        <w:rPr>
          <w:color w:val="000000" w:themeColor="text1"/>
          <w:lang w:val="en-US"/>
        </w:rPr>
        <w:t xml:space="preserve">. </w:t>
      </w:r>
      <w:r w:rsidR="00EC61C7">
        <w:rPr>
          <w:color w:val="000000" w:themeColor="text1"/>
          <w:lang w:val="en-US"/>
        </w:rPr>
        <w:t xml:space="preserve">From these values of day range and day length, </w:t>
      </w:r>
      <w:r w:rsidR="00DD5D02">
        <w:rPr>
          <w:color w:val="000000" w:themeColor="text1"/>
          <w:lang w:val="en-US"/>
        </w:rPr>
        <w:t xml:space="preserve">we calculated </w:t>
      </w:r>
      <w:proofErr w:type="gramStart"/>
      <w:r w:rsidR="00DD5D02">
        <w:rPr>
          <w:color w:val="000000" w:themeColor="text1"/>
          <w:lang w:val="en-US"/>
        </w:rPr>
        <w:t>that geladas</w:t>
      </w:r>
      <w:proofErr w:type="gramEnd"/>
      <w:r w:rsidR="00DD5D02">
        <w:rPr>
          <w:color w:val="000000" w:themeColor="text1"/>
          <w:lang w:val="en-US"/>
        </w:rPr>
        <w:t xml:space="preserve"> move </w:t>
      </w:r>
      <w:r w:rsidR="00AA567F">
        <w:rPr>
          <w:color w:val="000000" w:themeColor="text1"/>
          <w:lang w:val="en-US"/>
        </w:rPr>
        <w:t>with</w:t>
      </w:r>
      <w:r w:rsidR="00DD5D02">
        <w:rPr>
          <w:color w:val="000000" w:themeColor="text1"/>
          <w:lang w:val="en-US"/>
        </w:rPr>
        <w:t xml:space="preserve"> a</w:t>
      </w:r>
      <w:r w:rsidR="00AE2A6A">
        <w:rPr>
          <w:color w:val="000000" w:themeColor="text1"/>
          <w:lang w:val="en-US"/>
        </w:rPr>
        <w:t xml:space="preserve"> </w:t>
      </w:r>
      <w:r w:rsidR="009555A8">
        <w:rPr>
          <w:color w:val="000000" w:themeColor="text1"/>
          <w:lang w:val="en-US"/>
        </w:rPr>
        <w:t xml:space="preserve">mean </w:t>
      </w:r>
      <w:r w:rsidR="00AE2A6A">
        <w:rPr>
          <w:color w:val="000000" w:themeColor="text1"/>
          <w:lang w:val="en-US"/>
        </w:rPr>
        <w:t>speed of 0.3</w:t>
      </w:r>
      <w:r w:rsidR="00146C1F">
        <w:rPr>
          <w:color w:val="000000" w:themeColor="text1"/>
          <w:lang w:val="en-US"/>
        </w:rPr>
        <w:t>5</w:t>
      </w:r>
      <w:r w:rsidR="00AE2A6A">
        <w:rPr>
          <w:color w:val="000000" w:themeColor="text1"/>
          <w:lang w:val="en-US"/>
        </w:rPr>
        <w:t>km/hr</w:t>
      </w:r>
      <w:r w:rsidR="00EC61C7">
        <w:rPr>
          <w:color w:val="000000" w:themeColor="text1"/>
          <w:lang w:val="en-US"/>
        </w:rPr>
        <w:t>.</w:t>
      </w:r>
      <w:r w:rsidR="00AE2A6A">
        <w:rPr>
          <w:color w:val="000000" w:themeColor="text1"/>
          <w:lang w:val="en-US"/>
        </w:rPr>
        <w:t xml:space="preserve"> </w:t>
      </w:r>
      <w:r w:rsidR="00FF7A79">
        <w:rPr>
          <w:color w:val="000000" w:themeColor="text1"/>
          <w:lang w:val="en-US"/>
        </w:rPr>
        <w:t xml:space="preserve">Assuming one seed is lost approximately every 13 minutes 32 seconds (Table 4), </w:t>
      </w:r>
      <w:r w:rsidR="00DD5D02">
        <w:rPr>
          <w:color w:val="000000" w:themeColor="text1"/>
          <w:lang w:val="en-US"/>
        </w:rPr>
        <w:t xml:space="preserve">we </w:t>
      </w:r>
      <w:r w:rsidR="00FF7A79">
        <w:rPr>
          <w:color w:val="000000" w:themeColor="text1"/>
          <w:lang w:val="en-US"/>
        </w:rPr>
        <w:t xml:space="preserve">estimated that geladas have the potential to disperse seeds </w:t>
      </w:r>
      <w:r w:rsidR="00DD5D02">
        <w:rPr>
          <w:color w:val="000000" w:themeColor="text1"/>
          <w:lang w:val="en-US"/>
        </w:rPr>
        <w:t>roughly</w:t>
      </w:r>
      <w:r w:rsidR="00FF7A79">
        <w:rPr>
          <w:color w:val="000000" w:themeColor="text1"/>
          <w:lang w:val="en-US"/>
        </w:rPr>
        <w:t xml:space="preserve"> 80 m from their parent plant. </w:t>
      </w:r>
      <w:r w:rsidR="00DD5D02">
        <w:rPr>
          <w:rFonts w:eastAsiaTheme="minorHAnsi"/>
          <w:color w:val="000000" w:themeColor="text1"/>
          <w:lang w:val="en-US"/>
        </w:rPr>
        <w:t xml:space="preserve">These </w:t>
      </w:r>
      <w:r w:rsidR="001D7350">
        <w:rPr>
          <w:rFonts w:eastAsiaTheme="minorHAnsi"/>
          <w:color w:val="000000" w:themeColor="text1"/>
          <w:lang w:val="en-US"/>
        </w:rPr>
        <w:t>estimates</w:t>
      </w:r>
      <w:r w:rsidR="00DD5D02">
        <w:rPr>
          <w:rFonts w:eastAsiaTheme="minorHAnsi"/>
          <w:color w:val="000000" w:themeColor="text1"/>
          <w:lang w:val="en-US"/>
        </w:rPr>
        <w:t xml:space="preserve"> suggest that</w:t>
      </w:r>
      <w:r>
        <w:rPr>
          <w:rFonts w:eastAsiaTheme="minorHAnsi"/>
          <w:color w:val="000000" w:themeColor="text1"/>
          <w:lang w:val="en-US"/>
        </w:rPr>
        <w:t xml:space="preserve"> seeds adhered to geladas have the potential to travel far from the parent plant. In fact, we observed some </w:t>
      </w:r>
      <w:r w:rsidR="00146C1F">
        <w:rPr>
          <w:rFonts w:eastAsiaTheme="minorHAnsi"/>
          <w:color w:val="000000" w:themeColor="text1"/>
          <w:lang w:val="en-US"/>
        </w:rPr>
        <w:t>desiccated</w:t>
      </w:r>
      <w:r>
        <w:rPr>
          <w:rFonts w:eastAsiaTheme="minorHAnsi"/>
          <w:color w:val="000000" w:themeColor="text1"/>
          <w:lang w:val="en-US"/>
        </w:rPr>
        <w:t xml:space="preserve"> seeds remain</w:t>
      </w:r>
      <w:r w:rsidR="001D7350">
        <w:rPr>
          <w:rFonts w:eastAsiaTheme="minorHAnsi"/>
          <w:color w:val="000000" w:themeColor="text1"/>
          <w:lang w:val="en-US"/>
        </w:rPr>
        <w:t>ing</w:t>
      </w:r>
      <w:r>
        <w:rPr>
          <w:rFonts w:eastAsiaTheme="minorHAnsi"/>
          <w:color w:val="000000" w:themeColor="text1"/>
          <w:lang w:val="en-US"/>
        </w:rPr>
        <w:t xml:space="preserve"> on gelad</w:t>
      </w:r>
      <w:r w:rsidR="00146C1F">
        <w:rPr>
          <w:rFonts w:eastAsiaTheme="minorHAnsi"/>
          <w:color w:val="000000" w:themeColor="text1"/>
          <w:lang w:val="en-US"/>
        </w:rPr>
        <w:t>a</w:t>
      </w:r>
      <w:r>
        <w:rPr>
          <w:rFonts w:eastAsiaTheme="minorHAnsi"/>
          <w:color w:val="000000" w:themeColor="text1"/>
          <w:lang w:val="en-US"/>
        </w:rPr>
        <w:t xml:space="preserve">s for months beyond the time when </w:t>
      </w:r>
      <w:r>
        <w:rPr>
          <w:rFonts w:eastAsiaTheme="minorHAnsi"/>
          <w:i/>
          <w:iCs/>
          <w:color w:val="000000" w:themeColor="text1"/>
          <w:lang w:val="en-US"/>
        </w:rPr>
        <w:lastRenderedPageBreak/>
        <w:t xml:space="preserve">A. melanantha </w:t>
      </w:r>
      <w:r>
        <w:rPr>
          <w:rFonts w:eastAsiaTheme="minorHAnsi"/>
          <w:color w:val="000000" w:themeColor="text1"/>
          <w:lang w:val="en-US"/>
        </w:rPr>
        <w:t xml:space="preserve">is available in the environment. It remains an open question for how long </w:t>
      </w:r>
      <w:r>
        <w:rPr>
          <w:rFonts w:eastAsiaTheme="minorHAnsi"/>
          <w:i/>
          <w:iCs/>
          <w:color w:val="000000" w:themeColor="text1"/>
          <w:lang w:val="en-US"/>
        </w:rPr>
        <w:t xml:space="preserve">A. melanantha </w:t>
      </w:r>
      <w:r>
        <w:rPr>
          <w:rFonts w:eastAsiaTheme="minorHAnsi"/>
          <w:color w:val="000000" w:themeColor="text1"/>
          <w:lang w:val="en-US"/>
        </w:rPr>
        <w:t>seeds remain viable.</w:t>
      </w:r>
      <w:r w:rsidR="00EC61C7">
        <w:rPr>
          <w:rFonts w:eastAsiaTheme="minorHAnsi"/>
          <w:color w:val="000000" w:themeColor="text1"/>
          <w:lang w:val="en-US"/>
        </w:rPr>
        <w:t xml:space="preserve"> </w:t>
      </w:r>
    </w:p>
    <w:p w14:paraId="122FB33F" w14:textId="77777777" w:rsidR="00DD5D02" w:rsidRDefault="00DD5D02" w:rsidP="00DD5D02">
      <w:pPr>
        <w:autoSpaceDE w:val="0"/>
        <w:autoSpaceDN w:val="0"/>
        <w:adjustRightInd w:val="0"/>
        <w:spacing w:line="480" w:lineRule="auto"/>
        <w:rPr>
          <w:rFonts w:eastAsiaTheme="minorHAnsi"/>
          <w:color w:val="000000" w:themeColor="text1"/>
          <w:lang w:val="en-US"/>
        </w:rPr>
      </w:pPr>
    </w:p>
    <w:p w14:paraId="24ABBB9B" w14:textId="1413ECD9" w:rsidR="00A00511" w:rsidRPr="00FF7A79" w:rsidRDefault="00272E1E" w:rsidP="00D956F7">
      <w:pPr>
        <w:autoSpaceDE w:val="0"/>
        <w:autoSpaceDN w:val="0"/>
        <w:adjustRightInd w:val="0"/>
        <w:spacing w:line="480" w:lineRule="auto"/>
        <w:rPr>
          <w:color w:val="000000" w:themeColor="text1"/>
          <w:lang w:val="en-US"/>
        </w:rPr>
      </w:pPr>
      <w:r>
        <w:rPr>
          <w:rFonts w:eastAsiaTheme="minorHAnsi"/>
          <w:color w:val="000000" w:themeColor="text1"/>
          <w:lang w:val="en-US"/>
        </w:rPr>
        <w:t xml:space="preserve">Other species in the </w:t>
      </w:r>
      <w:proofErr w:type="spellStart"/>
      <w:r>
        <w:rPr>
          <w:rFonts w:eastAsiaTheme="minorHAnsi"/>
          <w:color w:val="000000" w:themeColor="text1"/>
          <w:lang w:val="en-US"/>
        </w:rPr>
        <w:t>Apiaceae</w:t>
      </w:r>
      <w:proofErr w:type="spellEnd"/>
      <w:r>
        <w:rPr>
          <w:rFonts w:eastAsiaTheme="minorHAnsi"/>
          <w:color w:val="000000" w:themeColor="text1"/>
          <w:lang w:val="en-US"/>
        </w:rPr>
        <w:t xml:space="preserve"> family </w:t>
      </w:r>
      <w:r w:rsidR="008C19ED">
        <w:rPr>
          <w:rFonts w:eastAsiaTheme="minorHAnsi"/>
          <w:color w:val="000000" w:themeColor="text1"/>
          <w:lang w:val="en-US"/>
        </w:rPr>
        <w:t xml:space="preserve">of similar or greater height than </w:t>
      </w:r>
      <w:r w:rsidR="008C19ED">
        <w:rPr>
          <w:rFonts w:eastAsiaTheme="minorHAnsi"/>
          <w:i/>
          <w:iCs/>
          <w:color w:val="000000" w:themeColor="text1"/>
          <w:lang w:val="en-US"/>
        </w:rPr>
        <w:t xml:space="preserve">A. melanantha </w:t>
      </w:r>
      <w:r w:rsidR="008C19ED">
        <w:rPr>
          <w:rFonts w:eastAsiaTheme="minorHAnsi"/>
          <w:color w:val="000000" w:themeColor="text1"/>
          <w:lang w:val="en-US"/>
        </w:rPr>
        <w:t>have been found</w:t>
      </w:r>
      <w:r>
        <w:rPr>
          <w:rFonts w:eastAsiaTheme="minorHAnsi"/>
          <w:color w:val="000000" w:themeColor="text1"/>
          <w:lang w:val="en-US"/>
        </w:rPr>
        <w:t xml:space="preserve"> to </w:t>
      </w:r>
      <w:r w:rsidR="00FF7A79">
        <w:rPr>
          <w:rFonts w:eastAsiaTheme="minorHAnsi"/>
          <w:color w:val="000000" w:themeColor="text1"/>
          <w:lang w:val="en-US"/>
        </w:rPr>
        <w:t xml:space="preserve">have seeds </w:t>
      </w:r>
      <w:r>
        <w:rPr>
          <w:rFonts w:eastAsiaTheme="minorHAnsi"/>
          <w:color w:val="000000" w:themeColor="text1"/>
          <w:lang w:val="en-US"/>
        </w:rPr>
        <w:t>dispersed by wind up to a maximum of 14 m</w:t>
      </w:r>
      <w:r w:rsidR="00FF7A79">
        <w:rPr>
          <w:rFonts w:eastAsiaTheme="minorHAnsi"/>
          <w:color w:val="000000" w:themeColor="text1"/>
          <w:lang w:val="en-US"/>
        </w:rPr>
        <w:t xml:space="preserve"> (</w:t>
      </w:r>
      <w:proofErr w:type="spellStart"/>
      <w:r w:rsidR="00FF7A79">
        <w:rPr>
          <w:rFonts w:eastAsiaTheme="minorHAnsi"/>
          <w:color w:val="000000" w:themeColor="text1"/>
          <w:lang w:val="en-US"/>
        </w:rPr>
        <w:t>Jongejans</w:t>
      </w:r>
      <w:proofErr w:type="spellEnd"/>
      <w:r w:rsidR="00FF7A79">
        <w:rPr>
          <w:rFonts w:eastAsiaTheme="minorHAnsi"/>
          <w:color w:val="000000" w:themeColor="text1"/>
          <w:lang w:val="en-US"/>
        </w:rPr>
        <w:t xml:space="preserve"> and </w:t>
      </w:r>
      <w:proofErr w:type="spellStart"/>
      <w:r w:rsidR="00FF7A79">
        <w:rPr>
          <w:rFonts w:eastAsiaTheme="minorHAnsi"/>
          <w:color w:val="000000" w:themeColor="text1"/>
          <w:lang w:val="en-US"/>
        </w:rPr>
        <w:t>Telenius</w:t>
      </w:r>
      <w:proofErr w:type="spellEnd"/>
      <w:r w:rsidR="00FF7A79">
        <w:rPr>
          <w:rFonts w:eastAsiaTheme="minorHAnsi"/>
          <w:color w:val="000000" w:themeColor="text1"/>
          <w:lang w:val="en-US"/>
        </w:rPr>
        <w:t xml:space="preserve"> 2001). S</w:t>
      </w:r>
      <w:r w:rsidR="008C19ED">
        <w:rPr>
          <w:rFonts w:eastAsiaTheme="minorHAnsi"/>
          <w:color w:val="000000" w:themeColor="text1"/>
          <w:lang w:val="en-US"/>
        </w:rPr>
        <w:t xml:space="preserve">eeds </w:t>
      </w:r>
      <w:r w:rsidR="00FF7A79">
        <w:rPr>
          <w:rFonts w:eastAsiaTheme="minorHAnsi"/>
          <w:color w:val="000000" w:themeColor="text1"/>
          <w:lang w:val="en-US"/>
        </w:rPr>
        <w:t xml:space="preserve">from </w:t>
      </w:r>
      <w:r w:rsidR="008C19ED">
        <w:rPr>
          <w:rFonts w:eastAsiaTheme="minorHAnsi"/>
          <w:color w:val="000000" w:themeColor="text1"/>
          <w:lang w:val="en-US"/>
        </w:rPr>
        <w:t>taller plants and</w:t>
      </w:r>
      <w:r w:rsidR="00FF7A79">
        <w:rPr>
          <w:rFonts w:eastAsiaTheme="minorHAnsi"/>
          <w:color w:val="000000" w:themeColor="text1"/>
          <w:lang w:val="en-US"/>
        </w:rPr>
        <w:t xml:space="preserve"> those which</w:t>
      </w:r>
      <w:r w:rsidR="008C19ED">
        <w:rPr>
          <w:rFonts w:eastAsiaTheme="minorHAnsi"/>
          <w:color w:val="000000" w:themeColor="text1"/>
          <w:lang w:val="en-US"/>
        </w:rPr>
        <w:t xml:space="preserve"> have </w:t>
      </w:r>
      <w:r w:rsidR="00FF7A79">
        <w:rPr>
          <w:rFonts w:eastAsiaTheme="minorHAnsi"/>
          <w:color w:val="000000" w:themeColor="text1"/>
          <w:lang w:val="en-US"/>
        </w:rPr>
        <w:t>adaptations associated with dispersal via wind</w:t>
      </w:r>
      <w:r w:rsidR="001D7350">
        <w:rPr>
          <w:rFonts w:eastAsiaTheme="minorHAnsi"/>
          <w:color w:val="000000" w:themeColor="text1"/>
          <w:lang w:val="en-US"/>
        </w:rPr>
        <w:t xml:space="preserve"> (e.g.</w:t>
      </w:r>
      <w:r w:rsidR="008C19ED">
        <w:rPr>
          <w:rFonts w:eastAsiaTheme="minorHAnsi"/>
          <w:color w:val="000000" w:themeColor="text1"/>
          <w:lang w:val="en-US"/>
        </w:rPr>
        <w:t>,</w:t>
      </w:r>
      <w:r w:rsidR="001D7350">
        <w:rPr>
          <w:rFonts w:eastAsiaTheme="minorHAnsi"/>
          <w:color w:val="000000" w:themeColor="text1"/>
          <w:lang w:val="en-US"/>
        </w:rPr>
        <w:t xml:space="preserve"> </w:t>
      </w:r>
      <w:r w:rsidR="008C19ED">
        <w:rPr>
          <w:rFonts w:eastAsiaTheme="minorHAnsi"/>
          <w:color w:val="000000" w:themeColor="text1"/>
          <w:lang w:val="en-US"/>
        </w:rPr>
        <w:t>wings</w:t>
      </w:r>
      <w:r w:rsidR="001D7350">
        <w:rPr>
          <w:rFonts w:eastAsiaTheme="minorHAnsi"/>
          <w:color w:val="000000" w:themeColor="text1"/>
          <w:lang w:val="en-US"/>
        </w:rPr>
        <w:t xml:space="preserve">) </w:t>
      </w:r>
      <w:r w:rsidR="00FF7A79">
        <w:rPr>
          <w:rFonts w:eastAsiaTheme="minorHAnsi"/>
          <w:color w:val="000000" w:themeColor="text1"/>
          <w:lang w:val="en-US"/>
        </w:rPr>
        <w:t>typically</w:t>
      </w:r>
      <w:r w:rsidR="008C19ED">
        <w:rPr>
          <w:rFonts w:eastAsiaTheme="minorHAnsi"/>
          <w:color w:val="000000" w:themeColor="text1"/>
          <w:lang w:val="en-US"/>
        </w:rPr>
        <w:t xml:space="preserve"> </w:t>
      </w:r>
      <w:r w:rsidR="001D7350">
        <w:rPr>
          <w:rFonts w:eastAsiaTheme="minorHAnsi"/>
          <w:color w:val="000000" w:themeColor="text1"/>
          <w:lang w:val="en-US"/>
        </w:rPr>
        <w:t xml:space="preserve">are </w:t>
      </w:r>
      <w:r w:rsidR="008C19ED">
        <w:rPr>
          <w:rFonts w:eastAsiaTheme="minorHAnsi"/>
          <w:color w:val="000000" w:themeColor="text1"/>
          <w:lang w:val="en-US"/>
        </w:rPr>
        <w:t>dispersed farther (</w:t>
      </w:r>
      <w:proofErr w:type="spellStart"/>
      <w:r w:rsidR="008C19ED">
        <w:rPr>
          <w:rFonts w:eastAsiaTheme="minorHAnsi"/>
          <w:color w:val="000000" w:themeColor="text1"/>
          <w:lang w:val="en-US"/>
        </w:rPr>
        <w:t>Jongejans</w:t>
      </w:r>
      <w:proofErr w:type="spellEnd"/>
      <w:r w:rsidR="008C19ED">
        <w:rPr>
          <w:rFonts w:eastAsiaTheme="minorHAnsi"/>
          <w:color w:val="000000" w:themeColor="text1"/>
          <w:lang w:val="en-US"/>
        </w:rPr>
        <w:t xml:space="preserve"> and </w:t>
      </w:r>
      <w:proofErr w:type="spellStart"/>
      <w:r w:rsidR="008C19ED">
        <w:rPr>
          <w:rFonts w:eastAsiaTheme="minorHAnsi"/>
          <w:color w:val="000000" w:themeColor="text1"/>
          <w:lang w:val="en-US"/>
        </w:rPr>
        <w:t>Telenius</w:t>
      </w:r>
      <w:proofErr w:type="spellEnd"/>
      <w:r w:rsidR="008C19ED">
        <w:rPr>
          <w:rFonts w:eastAsiaTheme="minorHAnsi"/>
          <w:color w:val="000000" w:themeColor="text1"/>
          <w:lang w:val="en-US"/>
        </w:rPr>
        <w:t xml:space="preserve"> 2001). </w:t>
      </w:r>
      <w:r>
        <w:rPr>
          <w:rFonts w:eastAsiaTheme="minorHAnsi"/>
          <w:i/>
          <w:iCs/>
          <w:color w:val="000000" w:themeColor="text1"/>
          <w:lang w:val="en-US"/>
        </w:rPr>
        <w:t xml:space="preserve">A. melanantha </w:t>
      </w:r>
      <w:r w:rsidR="00FF7A79">
        <w:rPr>
          <w:rFonts w:eastAsiaTheme="minorHAnsi"/>
          <w:color w:val="000000" w:themeColor="text1"/>
          <w:lang w:val="en-US"/>
        </w:rPr>
        <w:t xml:space="preserve">is considered a low-lying plant and its </w:t>
      </w:r>
      <w:r>
        <w:rPr>
          <w:rFonts w:eastAsiaTheme="minorHAnsi"/>
          <w:color w:val="000000" w:themeColor="text1"/>
          <w:lang w:val="en-US"/>
        </w:rPr>
        <w:t xml:space="preserve">seeds lack </w:t>
      </w:r>
      <w:r w:rsidR="003200DD">
        <w:rPr>
          <w:rFonts w:eastAsiaTheme="minorHAnsi"/>
          <w:color w:val="000000" w:themeColor="text1"/>
          <w:lang w:val="en-US"/>
        </w:rPr>
        <w:t xml:space="preserve">adaptations for </w:t>
      </w:r>
      <w:r w:rsidR="00FF7A79">
        <w:rPr>
          <w:rFonts w:eastAsiaTheme="minorHAnsi"/>
          <w:color w:val="000000" w:themeColor="text1"/>
          <w:lang w:val="en-US"/>
        </w:rPr>
        <w:t>wind dispersal</w:t>
      </w:r>
      <w:r w:rsidR="008C19ED">
        <w:rPr>
          <w:rFonts w:eastAsiaTheme="minorHAnsi"/>
          <w:color w:val="000000" w:themeColor="text1"/>
          <w:lang w:val="en-US"/>
        </w:rPr>
        <w:t xml:space="preserve">. </w:t>
      </w:r>
      <w:r w:rsidR="00A00511">
        <w:rPr>
          <w:rFonts w:eastAsiaTheme="minorHAnsi"/>
          <w:color w:val="000000" w:themeColor="text1"/>
          <w:lang w:val="en-US"/>
        </w:rPr>
        <w:t xml:space="preserve">Therefore, </w:t>
      </w:r>
      <w:r w:rsidR="00A00511" w:rsidRPr="008050E5">
        <w:rPr>
          <w:color w:val="000000" w:themeColor="text1"/>
          <w:lang w:val="en-US"/>
        </w:rPr>
        <w:t xml:space="preserve">it seems safe to say that </w:t>
      </w:r>
      <w:r w:rsidR="00A00511" w:rsidRPr="008050E5">
        <w:rPr>
          <w:i/>
          <w:color w:val="000000" w:themeColor="text1"/>
          <w:lang w:val="en-US"/>
        </w:rPr>
        <w:t>A. melanantha</w:t>
      </w:r>
      <w:r w:rsidR="00A00511" w:rsidRPr="008050E5">
        <w:rPr>
          <w:color w:val="000000" w:themeColor="text1"/>
          <w:lang w:val="en-US"/>
        </w:rPr>
        <w:t xml:space="preserve"> seeds travel farther when attached to a gelada than by wind</w:t>
      </w:r>
      <w:r w:rsidR="00A00511">
        <w:rPr>
          <w:color w:val="000000" w:themeColor="text1"/>
          <w:lang w:val="en-US"/>
        </w:rPr>
        <w:t xml:space="preserve"> or by merely falling with a dying parent plant (barochory; </w:t>
      </w:r>
      <w:proofErr w:type="spellStart"/>
      <w:r w:rsidR="00A00511">
        <w:rPr>
          <w:color w:val="000000" w:themeColor="text1"/>
          <w:lang w:val="en-US"/>
        </w:rPr>
        <w:t>Baltzinger</w:t>
      </w:r>
      <w:proofErr w:type="spellEnd"/>
      <w:r w:rsidR="00A00511">
        <w:rPr>
          <w:color w:val="000000" w:themeColor="text1"/>
          <w:lang w:val="en-US"/>
        </w:rPr>
        <w:t xml:space="preserve"> et al. 2019)</w:t>
      </w:r>
      <w:r w:rsidR="00A00511" w:rsidRPr="008050E5">
        <w:rPr>
          <w:color w:val="000000" w:themeColor="text1"/>
          <w:lang w:val="en-US"/>
        </w:rPr>
        <w:t>.</w:t>
      </w:r>
    </w:p>
    <w:p w14:paraId="2117F650" w14:textId="77777777" w:rsidR="00BA3E3F" w:rsidRDefault="00BA3E3F" w:rsidP="00E90C26">
      <w:pPr>
        <w:spacing w:line="480" w:lineRule="auto"/>
        <w:rPr>
          <w:color w:val="000000" w:themeColor="text1"/>
          <w:lang w:val="en-US"/>
        </w:rPr>
      </w:pPr>
    </w:p>
    <w:p w14:paraId="5B8C7442" w14:textId="40E38C7C" w:rsidR="00DD5D02" w:rsidRDefault="00E90C26" w:rsidP="00084B4A">
      <w:pPr>
        <w:spacing w:line="480" w:lineRule="auto"/>
        <w:rPr>
          <w:color w:val="000000" w:themeColor="text1"/>
          <w:lang w:val="en-US"/>
        </w:rPr>
      </w:pPr>
      <w:r w:rsidRPr="00E90C26">
        <w:rPr>
          <w:color w:val="000000" w:themeColor="text1"/>
          <w:lang w:val="en-US"/>
        </w:rPr>
        <w:t xml:space="preserve"> </w:t>
      </w:r>
      <w:r w:rsidR="00BA3E3F">
        <w:rPr>
          <w:color w:val="000000" w:themeColor="text1"/>
          <w:lang w:val="en-US"/>
        </w:rPr>
        <w:t>G</w:t>
      </w:r>
      <w:r w:rsidR="00B34C92" w:rsidRPr="00E90C26">
        <w:rPr>
          <w:color w:val="000000" w:themeColor="text1"/>
          <w:lang w:val="en-US"/>
        </w:rPr>
        <w:t xml:space="preserve">eladas </w:t>
      </w:r>
      <w:r w:rsidR="00CA7EC2">
        <w:rPr>
          <w:color w:val="000000" w:themeColor="text1"/>
          <w:lang w:val="en-US"/>
        </w:rPr>
        <w:t xml:space="preserve">not only carry seeds of </w:t>
      </w:r>
      <w:r w:rsidR="00CA7EC2" w:rsidRPr="00CA7EC2">
        <w:rPr>
          <w:i/>
          <w:color w:val="000000" w:themeColor="text1"/>
          <w:lang w:val="en-US"/>
        </w:rPr>
        <w:t>A. melanantha</w:t>
      </w:r>
      <w:r w:rsidR="00CA7EC2">
        <w:rPr>
          <w:color w:val="000000" w:themeColor="text1"/>
          <w:lang w:val="en-US"/>
        </w:rPr>
        <w:t xml:space="preserve"> on their fur, but also </w:t>
      </w:r>
      <w:r w:rsidR="00B34C92" w:rsidRPr="00E90C26">
        <w:rPr>
          <w:color w:val="000000" w:themeColor="text1"/>
          <w:lang w:val="en-US"/>
        </w:rPr>
        <w:t xml:space="preserve">consume </w:t>
      </w:r>
      <w:r w:rsidR="00CA7EC2">
        <w:rPr>
          <w:color w:val="000000" w:themeColor="text1"/>
          <w:lang w:val="en-US"/>
        </w:rPr>
        <w:t>its</w:t>
      </w:r>
      <w:r w:rsidR="00CA7EC2" w:rsidRPr="00E90C26">
        <w:rPr>
          <w:color w:val="000000" w:themeColor="text1"/>
          <w:lang w:val="en-US"/>
        </w:rPr>
        <w:t xml:space="preserve"> </w:t>
      </w:r>
      <w:r w:rsidR="00B34C92" w:rsidRPr="00E90C26">
        <w:rPr>
          <w:color w:val="000000" w:themeColor="text1"/>
          <w:lang w:val="en-US"/>
        </w:rPr>
        <w:t>foliage, seeds, and underground storage organs (</w:t>
      </w:r>
      <w:proofErr w:type="spellStart"/>
      <w:r w:rsidR="00B34C92" w:rsidRPr="00E90C26">
        <w:rPr>
          <w:color w:val="000000" w:themeColor="text1"/>
          <w:lang w:val="en-US"/>
        </w:rPr>
        <w:t>Fashing</w:t>
      </w:r>
      <w:proofErr w:type="spellEnd"/>
      <w:r w:rsidR="00B34C92" w:rsidRPr="00E90C26">
        <w:rPr>
          <w:color w:val="000000" w:themeColor="text1"/>
          <w:lang w:val="en-US"/>
        </w:rPr>
        <w:t xml:space="preserve"> et al. 2014)</w:t>
      </w:r>
      <w:r w:rsidR="007600FE" w:rsidRPr="00E90C26">
        <w:rPr>
          <w:color w:val="000000" w:themeColor="text1"/>
          <w:lang w:val="en-US"/>
        </w:rPr>
        <w:t>.</w:t>
      </w:r>
      <w:r w:rsidR="007600FE" w:rsidRPr="008050E5">
        <w:rPr>
          <w:color w:val="000000" w:themeColor="text1"/>
          <w:lang w:val="en-US"/>
        </w:rPr>
        <w:t xml:space="preserve"> </w:t>
      </w:r>
      <w:r w:rsidR="00680EE8">
        <w:rPr>
          <w:color w:val="000000" w:themeColor="text1"/>
          <w:lang w:val="en-US"/>
        </w:rPr>
        <w:t xml:space="preserve">We </w:t>
      </w:r>
      <w:r w:rsidR="00DD5D02">
        <w:rPr>
          <w:color w:val="000000" w:themeColor="text1"/>
          <w:lang w:val="en-US"/>
        </w:rPr>
        <w:t xml:space="preserve">suspect </w:t>
      </w:r>
      <w:r w:rsidR="00680EE8">
        <w:rPr>
          <w:color w:val="000000" w:themeColor="text1"/>
          <w:lang w:val="en-US"/>
        </w:rPr>
        <w:t>that</w:t>
      </w:r>
      <w:r w:rsidR="00D02804" w:rsidRPr="008050E5">
        <w:rPr>
          <w:color w:val="000000" w:themeColor="text1"/>
          <w:lang w:val="en-US"/>
        </w:rPr>
        <w:t xml:space="preserve"> g</w:t>
      </w:r>
      <w:r w:rsidR="007600FE" w:rsidRPr="008050E5">
        <w:rPr>
          <w:color w:val="000000" w:themeColor="text1"/>
          <w:lang w:val="en-US"/>
        </w:rPr>
        <w:t xml:space="preserve">eladas </w:t>
      </w:r>
      <w:r w:rsidR="00680EE8">
        <w:rPr>
          <w:color w:val="000000" w:themeColor="text1"/>
          <w:lang w:val="en-US"/>
        </w:rPr>
        <w:t>may</w:t>
      </w:r>
      <w:r w:rsidR="00680EE8" w:rsidRPr="008050E5">
        <w:rPr>
          <w:color w:val="000000" w:themeColor="text1"/>
          <w:lang w:val="en-US"/>
        </w:rPr>
        <w:t xml:space="preserve"> </w:t>
      </w:r>
      <w:r w:rsidR="00D02804" w:rsidRPr="008050E5">
        <w:rPr>
          <w:color w:val="000000" w:themeColor="text1"/>
          <w:lang w:val="en-US"/>
        </w:rPr>
        <w:t>also</w:t>
      </w:r>
      <w:r w:rsidR="007600FE" w:rsidRPr="008050E5">
        <w:rPr>
          <w:color w:val="000000" w:themeColor="text1"/>
          <w:lang w:val="en-US"/>
        </w:rPr>
        <w:t xml:space="preserve"> </w:t>
      </w:r>
      <w:r w:rsidR="00680EE8">
        <w:rPr>
          <w:color w:val="000000" w:themeColor="text1"/>
          <w:lang w:val="en-US"/>
        </w:rPr>
        <w:t xml:space="preserve">be </w:t>
      </w:r>
      <w:proofErr w:type="spellStart"/>
      <w:r w:rsidR="007600FE" w:rsidRPr="008050E5">
        <w:rPr>
          <w:color w:val="000000" w:themeColor="text1"/>
          <w:lang w:val="en-US"/>
        </w:rPr>
        <w:t>endozoochorously</w:t>
      </w:r>
      <w:proofErr w:type="spellEnd"/>
      <w:r w:rsidR="007600FE" w:rsidRPr="008050E5">
        <w:rPr>
          <w:color w:val="000000" w:themeColor="text1"/>
          <w:lang w:val="en-US"/>
        </w:rPr>
        <w:t xml:space="preserve"> dispersing </w:t>
      </w:r>
      <w:r w:rsidR="007600FE" w:rsidRPr="008050E5">
        <w:rPr>
          <w:i/>
          <w:color w:val="000000" w:themeColor="text1"/>
          <w:lang w:val="en-US"/>
        </w:rPr>
        <w:t>A. melanantha</w:t>
      </w:r>
      <w:r w:rsidR="00B34C92" w:rsidRPr="008050E5">
        <w:rPr>
          <w:color w:val="000000" w:themeColor="text1"/>
          <w:lang w:val="en-US"/>
        </w:rPr>
        <w:t xml:space="preserve">. </w:t>
      </w:r>
      <w:r w:rsidR="00DD5D02" w:rsidRPr="00683A7C">
        <w:rPr>
          <w:color w:val="000000" w:themeColor="text1"/>
          <w:lang w:val="en-US"/>
        </w:rPr>
        <w:t xml:space="preserve">Much like wild pigs </w:t>
      </w:r>
      <w:r w:rsidR="001D7350">
        <w:rPr>
          <w:color w:val="000000" w:themeColor="text1"/>
          <w:lang w:val="en-US"/>
        </w:rPr>
        <w:t>that</w:t>
      </w:r>
      <w:r w:rsidR="001D7350" w:rsidRPr="00683A7C">
        <w:rPr>
          <w:color w:val="000000" w:themeColor="text1"/>
          <w:lang w:val="en-US"/>
        </w:rPr>
        <w:t xml:space="preserve"> </w:t>
      </w:r>
      <w:r w:rsidR="00DD5D02" w:rsidRPr="00683A7C">
        <w:rPr>
          <w:color w:val="000000" w:themeColor="text1"/>
          <w:lang w:val="en-US"/>
        </w:rPr>
        <w:t xml:space="preserve">disperse seeds </w:t>
      </w:r>
      <w:proofErr w:type="spellStart"/>
      <w:r w:rsidR="00DD5D02" w:rsidRPr="00683A7C">
        <w:rPr>
          <w:color w:val="000000" w:themeColor="text1"/>
          <w:lang w:val="en-US"/>
        </w:rPr>
        <w:t>epizoochorously</w:t>
      </w:r>
      <w:proofErr w:type="spellEnd"/>
      <w:r w:rsidR="00DD5D02" w:rsidRPr="00683A7C">
        <w:rPr>
          <w:color w:val="000000" w:themeColor="text1"/>
          <w:lang w:val="en-US"/>
        </w:rPr>
        <w:t xml:space="preserve"> via their fur and consume the </w:t>
      </w:r>
      <w:r w:rsidR="00DD5D02" w:rsidRPr="00627572">
        <w:rPr>
          <w:color w:val="000000" w:themeColor="text1"/>
          <w:lang w:val="en-US"/>
        </w:rPr>
        <w:t>seeds of those sam</w:t>
      </w:r>
      <w:r w:rsidR="00DD5D02" w:rsidRPr="00E90C26">
        <w:rPr>
          <w:color w:val="000000" w:themeColor="text1"/>
          <w:lang w:val="en-US"/>
        </w:rPr>
        <w:t>e</w:t>
      </w:r>
      <w:r w:rsidR="00DD5D02" w:rsidRPr="004B51FC">
        <w:rPr>
          <w:color w:val="000000" w:themeColor="text1"/>
          <w:lang w:val="en-US"/>
        </w:rPr>
        <w:t xml:space="preserve"> pla</w:t>
      </w:r>
      <w:r w:rsidR="00DD5D02" w:rsidRPr="001B47DF">
        <w:rPr>
          <w:color w:val="000000" w:themeColor="text1"/>
          <w:lang w:val="en-US"/>
        </w:rPr>
        <w:t>n</w:t>
      </w:r>
      <w:r w:rsidR="00DD5D02" w:rsidRPr="00890B4A">
        <w:rPr>
          <w:color w:val="000000" w:themeColor="text1"/>
          <w:lang w:val="en-US"/>
        </w:rPr>
        <w:t>t</w:t>
      </w:r>
      <w:r w:rsidR="00DD5D02" w:rsidRPr="00683A7C">
        <w:rPr>
          <w:color w:val="000000" w:themeColor="text1"/>
          <w:lang w:val="en-US"/>
        </w:rPr>
        <w:t>s</w:t>
      </w:r>
      <w:r w:rsidR="00DD5D02">
        <w:rPr>
          <w:color w:val="000000" w:themeColor="text1"/>
          <w:lang w:val="en-US"/>
        </w:rPr>
        <w:t xml:space="preserve"> (</w:t>
      </w:r>
      <w:proofErr w:type="spellStart"/>
      <w:r w:rsidR="00DD5D02">
        <w:rPr>
          <w:color w:val="000000" w:themeColor="text1"/>
          <w:lang w:val="en-US"/>
        </w:rPr>
        <w:t>Baltzinger</w:t>
      </w:r>
      <w:proofErr w:type="spellEnd"/>
      <w:r w:rsidR="00DD5D02">
        <w:rPr>
          <w:color w:val="000000" w:themeColor="text1"/>
          <w:lang w:val="en-US"/>
        </w:rPr>
        <w:t xml:space="preserve"> et al. 2019)</w:t>
      </w:r>
      <w:r w:rsidR="00DD5D02" w:rsidRPr="00627572">
        <w:rPr>
          <w:color w:val="000000" w:themeColor="text1"/>
          <w:lang w:val="en-US"/>
        </w:rPr>
        <w:t xml:space="preserve">, geladas </w:t>
      </w:r>
      <w:r w:rsidR="00DD5D02">
        <w:rPr>
          <w:color w:val="000000" w:themeColor="text1"/>
          <w:lang w:val="en-US"/>
        </w:rPr>
        <w:t xml:space="preserve">may </w:t>
      </w:r>
      <w:r w:rsidR="00792650">
        <w:rPr>
          <w:color w:val="000000" w:themeColor="text1"/>
          <w:lang w:val="en-US"/>
        </w:rPr>
        <w:t xml:space="preserve">also </w:t>
      </w:r>
      <w:r w:rsidR="00DD5D02">
        <w:rPr>
          <w:color w:val="000000" w:themeColor="text1"/>
          <w:lang w:val="en-US"/>
        </w:rPr>
        <w:t xml:space="preserve">be exerting conflicting fitness impacts on </w:t>
      </w:r>
      <w:r w:rsidR="00DD5D02" w:rsidRPr="004B15B2">
        <w:rPr>
          <w:i/>
          <w:color w:val="000000" w:themeColor="text1"/>
          <w:lang w:val="en-US"/>
        </w:rPr>
        <w:t xml:space="preserve">A. </w:t>
      </w:r>
      <w:proofErr w:type="spellStart"/>
      <w:r w:rsidR="00DD5D02" w:rsidRPr="004B15B2">
        <w:rPr>
          <w:i/>
          <w:color w:val="000000" w:themeColor="text1"/>
          <w:lang w:val="en-US"/>
        </w:rPr>
        <w:t>melanantha</w:t>
      </w:r>
      <w:proofErr w:type="spellEnd"/>
      <w:r w:rsidR="00DD5D02" w:rsidRPr="00627572">
        <w:rPr>
          <w:color w:val="000000" w:themeColor="text1"/>
          <w:lang w:val="en-US"/>
        </w:rPr>
        <w:t>.</w:t>
      </w:r>
      <w:r w:rsidR="00DD5D02" w:rsidRPr="00E90C26">
        <w:rPr>
          <w:color w:val="000000" w:themeColor="text1"/>
          <w:lang w:val="en-US"/>
        </w:rPr>
        <w:t xml:space="preserve"> </w:t>
      </w:r>
      <w:r w:rsidR="00DD5D02">
        <w:rPr>
          <w:color w:val="000000" w:themeColor="text1"/>
          <w:lang w:val="en-US"/>
        </w:rPr>
        <w:t xml:space="preserve">If so, this may be occurring in a seasonal context at Guassa. There are stark differences in vegetation quality </w:t>
      </w:r>
      <w:r w:rsidR="00792650">
        <w:rPr>
          <w:color w:val="000000" w:themeColor="text1"/>
          <w:lang w:val="en-US"/>
        </w:rPr>
        <w:t xml:space="preserve">between </w:t>
      </w:r>
      <w:r w:rsidR="00DD5D02">
        <w:rPr>
          <w:color w:val="000000" w:themeColor="text1"/>
          <w:lang w:val="en-US"/>
        </w:rPr>
        <w:t xml:space="preserve">the wet and dry season. Vegetation becomes brown and </w:t>
      </w:r>
      <w:r w:rsidR="00702EA5">
        <w:rPr>
          <w:color w:val="000000" w:themeColor="text1"/>
          <w:lang w:val="en-US"/>
        </w:rPr>
        <w:t>desiccated</w:t>
      </w:r>
      <w:r w:rsidR="00DD5D02">
        <w:rPr>
          <w:color w:val="000000" w:themeColor="text1"/>
          <w:lang w:val="en-US"/>
        </w:rPr>
        <w:t xml:space="preserve"> during the dry season (</w:t>
      </w:r>
      <w:proofErr w:type="spellStart"/>
      <w:r w:rsidR="00DD5D02">
        <w:rPr>
          <w:color w:val="000000" w:themeColor="text1"/>
          <w:lang w:val="en-US"/>
        </w:rPr>
        <w:t>Fashing</w:t>
      </w:r>
      <w:proofErr w:type="spellEnd"/>
      <w:r w:rsidR="00DD5D02">
        <w:rPr>
          <w:color w:val="000000" w:themeColor="text1"/>
          <w:lang w:val="en-US"/>
        </w:rPr>
        <w:t xml:space="preserve"> et al. 2014). Yet because of the relatively intact</w:t>
      </w:r>
      <w:r w:rsidR="00702EA5">
        <w:rPr>
          <w:color w:val="000000" w:themeColor="text1"/>
          <w:lang w:val="en-US"/>
        </w:rPr>
        <w:t xml:space="preserve"> and</w:t>
      </w:r>
      <w:r w:rsidR="00DD5D02">
        <w:rPr>
          <w:color w:val="000000" w:themeColor="text1"/>
          <w:lang w:val="en-US"/>
        </w:rPr>
        <w:t xml:space="preserve"> tall-grass canopy, there is much shade in which herbs can remain green and edible. During this time the </w:t>
      </w:r>
      <w:r w:rsidR="00DD5D02">
        <w:rPr>
          <w:rFonts w:eastAsiaTheme="minorHAnsi"/>
          <w:lang w:val="en-US"/>
        </w:rPr>
        <w:t>geladas</w:t>
      </w:r>
      <w:r w:rsidR="00DD5D02" w:rsidRPr="004B15B2">
        <w:rPr>
          <w:rFonts w:eastAsiaTheme="minorHAnsi"/>
          <w:lang w:val="en-US"/>
        </w:rPr>
        <w:t xml:space="preserve"> tend to eat herbs</w:t>
      </w:r>
      <w:r w:rsidR="00DD5D02">
        <w:rPr>
          <w:rFonts w:eastAsiaTheme="minorHAnsi"/>
          <w:lang w:val="en-US"/>
        </w:rPr>
        <w:t xml:space="preserve"> shaded by the tall </w:t>
      </w:r>
      <w:r w:rsidR="00DD5D02" w:rsidRPr="004B15B2">
        <w:rPr>
          <w:rFonts w:eastAsiaTheme="minorHAnsi"/>
          <w:i/>
          <w:lang w:val="en-US"/>
        </w:rPr>
        <w:t>Festuca</w:t>
      </w:r>
      <w:r w:rsidR="00DD5D02">
        <w:rPr>
          <w:rFonts w:eastAsiaTheme="minorHAnsi"/>
          <w:lang w:val="en-US"/>
        </w:rPr>
        <w:t xml:space="preserve"> canopy, including the aboveground and belowground parts of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proofErr w:type="spellStart"/>
      <w:r w:rsidR="00DD5D02">
        <w:rPr>
          <w:rFonts w:eastAsiaTheme="minorHAnsi"/>
          <w:lang w:val="en-US"/>
        </w:rPr>
        <w:t>Fashing</w:t>
      </w:r>
      <w:proofErr w:type="spellEnd"/>
      <w:r w:rsidR="00DD5D02">
        <w:rPr>
          <w:rFonts w:eastAsiaTheme="minorHAnsi"/>
          <w:lang w:val="en-US"/>
        </w:rPr>
        <w:t xml:space="preserve"> et al.</w:t>
      </w:r>
      <w:r w:rsidR="00CD1B4E">
        <w:rPr>
          <w:rFonts w:eastAsiaTheme="minorHAnsi"/>
          <w:lang w:val="en-US"/>
        </w:rPr>
        <w:t xml:space="preserve"> 2014</w:t>
      </w:r>
      <w:r w:rsidR="00DD5D02">
        <w:rPr>
          <w:rFonts w:eastAsiaTheme="minorHAnsi"/>
          <w:lang w:val="en-US"/>
        </w:rPr>
        <w:t>)</w:t>
      </w:r>
      <w:r w:rsidR="00DD5D02" w:rsidRPr="004B15B2">
        <w:rPr>
          <w:rFonts w:eastAsiaTheme="minorHAnsi"/>
          <w:lang w:val="en-US"/>
        </w:rPr>
        <w:t xml:space="preserve">. </w:t>
      </w:r>
      <w:r w:rsidR="00DD5D02">
        <w:rPr>
          <w:rFonts w:eastAsiaTheme="minorHAnsi"/>
          <w:lang w:val="en-US"/>
        </w:rPr>
        <w:t>Thus</w:t>
      </w:r>
      <w:r w:rsidR="00DD5D02" w:rsidRPr="004B15B2">
        <w:rPr>
          <w:rFonts w:eastAsiaTheme="minorHAnsi"/>
          <w:lang w:val="en-US"/>
        </w:rPr>
        <w:t xml:space="preserve"> geladas are primarily</w:t>
      </w:r>
      <w:r w:rsidR="00DD5D02">
        <w:rPr>
          <w:rFonts w:eastAsiaTheme="minorHAnsi"/>
          <w:lang w:val="en-US"/>
        </w:rPr>
        <w:t xml:space="preserve"> predators of</w:t>
      </w:r>
      <w:r w:rsidR="00DD5D02" w:rsidRPr="004B15B2">
        <w:rPr>
          <w:rFonts w:eastAsiaTheme="minorHAnsi"/>
          <w:lang w:val="en-US"/>
        </w:rPr>
        <w:t xml:space="preserve">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r w:rsidR="004F64F4">
        <w:rPr>
          <w:rFonts w:eastAsiaTheme="minorHAnsi"/>
          <w:lang w:val="en-US"/>
        </w:rPr>
        <w:t xml:space="preserve">particularly </w:t>
      </w:r>
      <w:r w:rsidR="00DD5D02">
        <w:rPr>
          <w:rFonts w:eastAsiaTheme="minorHAnsi"/>
          <w:lang w:val="en-US"/>
        </w:rPr>
        <w:t xml:space="preserve">during the dry season. Yet, as the present study shows, they help to disperse the plant </w:t>
      </w:r>
      <w:r w:rsidR="00DD5D02">
        <w:rPr>
          <w:rFonts w:eastAsiaTheme="minorHAnsi"/>
          <w:lang w:val="en-US"/>
        </w:rPr>
        <w:lastRenderedPageBreak/>
        <w:t xml:space="preserve">during several months of the year. </w:t>
      </w:r>
      <w:r w:rsidR="007600FE" w:rsidRPr="008050E5">
        <w:rPr>
          <w:color w:val="000000" w:themeColor="text1"/>
          <w:lang w:val="en-US"/>
        </w:rPr>
        <w:t xml:space="preserve">To better understand the fitness impact that geladas have on </w:t>
      </w:r>
      <w:r w:rsidR="007600FE" w:rsidRPr="008050E5">
        <w:rPr>
          <w:i/>
          <w:color w:val="000000" w:themeColor="text1"/>
          <w:lang w:val="en-US"/>
        </w:rPr>
        <w:t>A. melanantha</w:t>
      </w:r>
      <w:r w:rsidR="00E35A68" w:rsidRPr="008050E5">
        <w:rPr>
          <w:color w:val="000000" w:themeColor="text1"/>
          <w:lang w:val="en-US"/>
        </w:rPr>
        <w:t xml:space="preserve">, </w:t>
      </w:r>
      <w:r w:rsidR="00DD5D02">
        <w:rPr>
          <w:color w:val="000000" w:themeColor="text1"/>
          <w:lang w:val="en-US"/>
        </w:rPr>
        <w:t>it would be particularly valuable to</w:t>
      </w:r>
      <w:r w:rsidR="00B34C92" w:rsidRPr="008050E5">
        <w:rPr>
          <w:color w:val="000000" w:themeColor="text1"/>
          <w:lang w:val="en-US"/>
        </w:rPr>
        <w:t xml:space="preserve"> explore whether seeds pass to the gut without be</w:t>
      </w:r>
      <w:r w:rsidR="00DC134B" w:rsidRPr="008050E5">
        <w:rPr>
          <w:color w:val="000000" w:themeColor="text1"/>
          <w:lang w:val="en-US"/>
        </w:rPr>
        <w:t xml:space="preserve">ing crushed by the molars. </w:t>
      </w:r>
      <w:r w:rsidR="00E35A68" w:rsidRPr="008050E5">
        <w:rPr>
          <w:color w:val="000000" w:themeColor="text1"/>
          <w:lang w:val="en-US"/>
        </w:rPr>
        <w:t xml:space="preserve">It is telling </w:t>
      </w:r>
      <w:proofErr w:type="gramStart"/>
      <w:r w:rsidR="00E35A68" w:rsidRPr="008050E5">
        <w:rPr>
          <w:color w:val="000000" w:themeColor="text1"/>
          <w:lang w:val="en-US"/>
        </w:rPr>
        <w:t>that g</w:t>
      </w:r>
      <w:r w:rsidR="00B34C92" w:rsidRPr="008050E5">
        <w:rPr>
          <w:color w:val="000000" w:themeColor="text1"/>
          <w:lang w:val="en-US"/>
        </w:rPr>
        <w:t>eladas</w:t>
      </w:r>
      <w:proofErr w:type="gramEnd"/>
      <w:r w:rsidR="00DC134B" w:rsidRPr="008050E5">
        <w:rPr>
          <w:color w:val="000000" w:themeColor="text1"/>
          <w:lang w:val="en-US"/>
        </w:rPr>
        <w:t xml:space="preserve"> </w:t>
      </w:r>
      <w:r w:rsidR="00B34C92" w:rsidRPr="008050E5">
        <w:rPr>
          <w:color w:val="000000" w:themeColor="text1"/>
          <w:lang w:val="en-US"/>
        </w:rPr>
        <w:t xml:space="preserve">purposely seek out individual seeds of </w:t>
      </w:r>
      <w:r w:rsidR="00B34C92" w:rsidRPr="008050E5">
        <w:rPr>
          <w:i/>
          <w:color w:val="000000" w:themeColor="text1"/>
          <w:lang w:val="en-US"/>
        </w:rPr>
        <w:t xml:space="preserve">A. </w:t>
      </w:r>
      <w:r w:rsidR="00532CFF" w:rsidRPr="008050E5">
        <w:rPr>
          <w:i/>
          <w:color w:val="000000" w:themeColor="text1"/>
          <w:lang w:val="en-US"/>
        </w:rPr>
        <w:t>melanantha</w:t>
      </w:r>
      <w:r w:rsidR="00DC134B" w:rsidRPr="008050E5">
        <w:rPr>
          <w:color w:val="000000" w:themeColor="text1"/>
          <w:lang w:val="en-US"/>
        </w:rPr>
        <w:t xml:space="preserve"> on the umbels, </w:t>
      </w:r>
      <w:r w:rsidR="00B34C92" w:rsidRPr="008050E5">
        <w:rPr>
          <w:color w:val="000000" w:themeColor="text1"/>
          <w:lang w:val="en-US"/>
        </w:rPr>
        <w:t>rather t</w:t>
      </w:r>
      <w:r w:rsidR="00DC134B" w:rsidRPr="008050E5">
        <w:rPr>
          <w:color w:val="000000" w:themeColor="text1"/>
          <w:lang w:val="en-US"/>
        </w:rPr>
        <w:t>han accidentally consuming them</w:t>
      </w:r>
      <w:r w:rsidR="00B131A5" w:rsidRPr="008050E5">
        <w:rPr>
          <w:color w:val="000000" w:themeColor="text1"/>
          <w:lang w:val="en-US"/>
        </w:rPr>
        <w:t>. T</w:t>
      </w:r>
      <w:r w:rsidR="00B34C92" w:rsidRPr="008050E5">
        <w:rPr>
          <w:color w:val="000000" w:themeColor="text1"/>
          <w:lang w:val="en-US"/>
        </w:rPr>
        <w:t xml:space="preserve">his </w:t>
      </w:r>
      <w:r w:rsidR="00B131A5" w:rsidRPr="008050E5">
        <w:rPr>
          <w:color w:val="000000" w:themeColor="text1"/>
          <w:lang w:val="en-US"/>
        </w:rPr>
        <w:t>suggests that the seeds are</w:t>
      </w:r>
      <w:r w:rsidR="00075761">
        <w:rPr>
          <w:color w:val="000000" w:themeColor="text1"/>
          <w:lang w:val="en-US"/>
        </w:rPr>
        <w:t xml:space="preserve"> targeted as food items and perhaps more</w:t>
      </w:r>
      <w:r w:rsidR="00B131A5" w:rsidRPr="008050E5">
        <w:rPr>
          <w:color w:val="000000" w:themeColor="text1"/>
          <w:lang w:val="en-US"/>
        </w:rPr>
        <w:t xml:space="preserve"> likely to be chewed prior to passing to the gut</w:t>
      </w:r>
      <w:r w:rsidR="00B34C92" w:rsidRPr="008050E5">
        <w:rPr>
          <w:color w:val="000000" w:themeColor="text1"/>
          <w:lang w:val="en-US"/>
        </w:rPr>
        <w:t xml:space="preserve">. It would be useful to </w:t>
      </w:r>
      <w:r w:rsidR="00E35A68" w:rsidRPr="008050E5">
        <w:rPr>
          <w:color w:val="000000" w:themeColor="text1"/>
          <w:lang w:val="en-US"/>
        </w:rPr>
        <w:t xml:space="preserve">know whether </w:t>
      </w:r>
      <w:r w:rsidR="004462EC" w:rsidRPr="008050E5">
        <w:rPr>
          <w:color w:val="000000" w:themeColor="text1"/>
          <w:lang w:val="en-US"/>
        </w:rPr>
        <w:t>geladas</w:t>
      </w:r>
      <w:r w:rsidR="00671D97" w:rsidRPr="008050E5">
        <w:rPr>
          <w:color w:val="000000" w:themeColor="text1"/>
          <w:lang w:val="en-US"/>
        </w:rPr>
        <w:t>’</w:t>
      </w:r>
      <w:r w:rsidR="00B34C92" w:rsidRPr="008050E5">
        <w:rPr>
          <w:color w:val="000000" w:themeColor="text1"/>
          <w:lang w:val="en-US"/>
        </w:rPr>
        <w:t xml:space="preserve"> feces</w:t>
      </w:r>
      <w:r w:rsidR="00E35A68" w:rsidRPr="008050E5">
        <w:rPr>
          <w:color w:val="000000" w:themeColor="text1"/>
          <w:lang w:val="en-US"/>
        </w:rPr>
        <w:t xml:space="preserve"> contain intact and viable</w:t>
      </w:r>
      <w:r w:rsidR="00D02804" w:rsidRPr="008050E5">
        <w:rPr>
          <w:color w:val="000000" w:themeColor="text1"/>
          <w:lang w:val="en-US"/>
        </w:rPr>
        <w:t xml:space="preserve"> (i.e. unchewed)</w:t>
      </w:r>
      <w:r w:rsidR="00E35A68" w:rsidRPr="008050E5">
        <w:rPr>
          <w:color w:val="000000" w:themeColor="text1"/>
          <w:lang w:val="en-US"/>
        </w:rPr>
        <w:t xml:space="preserve"> </w:t>
      </w:r>
      <w:r w:rsidR="00B34C92" w:rsidRPr="008050E5">
        <w:rPr>
          <w:i/>
          <w:color w:val="000000" w:themeColor="text1"/>
          <w:lang w:val="en-US"/>
        </w:rPr>
        <w:t xml:space="preserve">A. </w:t>
      </w:r>
      <w:r w:rsidR="00532CFF" w:rsidRPr="008050E5">
        <w:rPr>
          <w:i/>
          <w:color w:val="000000" w:themeColor="text1"/>
          <w:lang w:val="en-US"/>
        </w:rPr>
        <w:t>melanantha</w:t>
      </w:r>
      <w:r w:rsidR="00B34C92" w:rsidRPr="008050E5">
        <w:rPr>
          <w:color w:val="000000" w:themeColor="text1"/>
          <w:lang w:val="en-US"/>
        </w:rPr>
        <w:t xml:space="preserve"> seeds</w:t>
      </w:r>
      <w:r w:rsidR="00E46E62" w:rsidRPr="008050E5">
        <w:rPr>
          <w:color w:val="000000" w:themeColor="text1"/>
          <w:lang w:val="en-US"/>
        </w:rPr>
        <w:t>, and how this process influences seed viability</w:t>
      </w:r>
      <w:r w:rsidR="00E35A68" w:rsidRPr="008050E5">
        <w:rPr>
          <w:color w:val="000000" w:themeColor="text1"/>
          <w:lang w:val="en-US"/>
        </w:rPr>
        <w:t>.</w:t>
      </w:r>
      <w:r w:rsidR="00075761">
        <w:rPr>
          <w:color w:val="000000" w:themeColor="text1"/>
          <w:lang w:val="en-US"/>
        </w:rPr>
        <w:t xml:space="preserve"> </w:t>
      </w:r>
    </w:p>
    <w:p w14:paraId="4496FF3D" w14:textId="4B114616" w:rsidR="008632FA" w:rsidRPr="008050E5" w:rsidRDefault="008632FA" w:rsidP="00084B4A">
      <w:pPr>
        <w:spacing w:line="480" w:lineRule="auto"/>
        <w:rPr>
          <w:color w:val="000000" w:themeColor="text1"/>
          <w:lang w:val="en-US"/>
        </w:rPr>
      </w:pPr>
    </w:p>
    <w:p w14:paraId="0FE7F440" w14:textId="02090B51" w:rsidR="00321513" w:rsidRDefault="007F3785" w:rsidP="00084B4A">
      <w:pPr>
        <w:spacing w:line="480" w:lineRule="auto"/>
        <w:rPr>
          <w:color w:val="000000" w:themeColor="text1"/>
          <w:lang w:val="en-US"/>
        </w:rPr>
      </w:pPr>
      <w:r w:rsidRPr="008050E5">
        <w:rPr>
          <w:color w:val="000000" w:themeColor="text1"/>
          <w:lang w:val="en-US"/>
        </w:rPr>
        <w:t xml:space="preserve">Sorenson (1986) </w:t>
      </w:r>
      <w:r w:rsidR="00B34C92" w:rsidRPr="008050E5">
        <w:rPr>
          <w:color w:val="000000" w:themeColor="text1"/>
          <w:lang w:val="en-US"/>
        </w:rPr>
        <w:t>argued</w:t>
      </w:r>
      <w:r w:rsidRPr="008050E5">
        <w:rPr>
          <w:color w:val="000000" w:themeColor="text1"/>
          <w:lang w:val="en-US"/>
        </w:rPr>
        <w:t xml:space="preserve"> </w:t>
      </w:r>
      <w:r w:rsidR="00B34C92" w:rsidRPr="008050E5">
        <w:rPr>
          <w:color w:val="000000" w:themeColor="text1"/>
          <w:lang w:val="en-US"/>
        </w:rPr>
        <w:t xml:space="preserve">that </w:t>
      </w:r>
      <w:proofErr w:type="spellStart"/>
      <w:r w:rsidR="00B34C92" w:rsidRPr="008050E5">
        <w:rPr>
          <w:color w:val="000000" w:themeColor="text1"/>
          <w:lang w:val="en-US"/>
        </w:rPr>
        <w:t>epizoochorous</w:t>
      </w:r>
      <w:proofErr w:type="spellEnd"/>
      <w:r w:rsidR="00B34C92" w:rsidRPr="008050E5">
        <w:rPr>
          <w:color w:val="000000" w:themeColor="text1"/>
          <w:lang w:val="en-US"/>
        </w:rPr>
        <w:t xml:space="preserve"> dispersal is more successful if animals are unaware of the seeds, as animals may remove </w:t>
      </w:r>
      <w:r w:rsidR="00DC134B" w:rsidRPr="008050E5">
        <w:rPr>
          <w:color w:val="000000" w:themeColor="text1"/>
          <w:lang w:val="en-US"/>
        </w:rPr>
        <w:t>them</w:t>
      </w:r>
      <w:r w:rsidR="00B34C92" w:rsidRPr="008050E5">
        <w:rPr>
          <w:color w:val="000000" w:themeColor="text1"/>
          <w:lang w:val="en-US"/>
        </w:rPr>
        <w:t xml:space="preserve"> during grooming</w:t>
      </w:r>
      <w:r w:rsidRPr="008050E5">
        <w:rPr>
          <w:color w:val="000000" w:themeColor="text1"/>
          <w:lang w:val="en-US"/>
        </w:rPr>
        <w:t xml:space="preserve">. </w:t>
      </w:r>
      <w:r w:rsidR="00456F7C" w:rsidRPr="008050E5">
        <w:rPr>
          <w:color w:val="000000" w:themeColor="text1"/>
          <w:lang w:val="en-US"/>
        </w:rPr>
        <w:t xml:space="preserve">Given that geladas do consume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seeds, their behavior toward the seeds of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on the fur is puzzling. </w:t>
      </w:r>
      <w:r w:rsidR="00B131A5" w:rsidRPr="008050E5">
        <w:rPr>
          <w:color w:val="000000" w:themeColor="text1"/>
          <w:lang w:val="en-US"/>
        </w:rPr>
        <w:t>In only one instance have we</w:t>
      </w:r>
      <w:r w:rsidR="00456F7C" w:rsidRPr="008050E5">
        <w:rPr>
          <w:color w:val="000000" w:themeColor="text1"/>
          <w:lang w:val="en-US"/>
        </w:rPr>
        <w:t xml:space="preserve"> observed geladas removing seeds while </w:t>
      </w:r>
      <w:r w:rsidR="005813CA">
        <w:rPr>
          <w:color w:val="000000" w:themeColor="text1"/>
          <w:lang w:val="en-US"/>
        </w:rPr>
        <w:t>engaging in social g</w:t>
      </w:r>
      <w:r w:rsidR="00456F7C" w:rsidRPr="008050E5">
        <w:rPr>
          <w:color w:val="000000" w:themeColor="text1"/>
          <w:lang w:val="en-US"/>
        </w:rPr>
        <w:t>rooming</w:t>
      </w:r>
      <w:r w:rsidRPr="008050E5">
        <w:rPr>
          <w:color w:val="000000" w:themeColor="text1"/>
          <w:lang w:val="en-US"/>
        </w:rPr>
        <w:t>.</w:t>
      </w:r>
      <w:r w:rsidR="00B34C92" w:rsidRPr="008050E5">
        <w:rPr>
          <w:color w:val="000000" w:themeColor="text1"/>
          <w:lang w:val="en-US"/>
        </w:rPr>
        <w:t xml:space="preserve"> </w:t>
      </w:r>
      <w:r w:rsidR="005B514F" w:rsidRPr="008050E5">
        <w:rPr>
          <w:color w:val="000000" w:themeColor="text1"/>
          <w:lang w:val="en-US"/>
        </w:rPr>
        <w:t>I</w:t>
      </w:r>
      <w:r w:rsidR="00B34C92" w:rsidRPr="008050E5">
        <w:rPr>
          <w:color w:val="000000" w:themeColor="text1"/>
          <w:lang w:val="en-US"/>
        </w:rPr>
        <w:t>n</w:t>
      </w:r>
      <w:r w:rsidR="00456F7C" w:rsidRPr="008050E5">
        <w:rPr>
          <w:color w:val="000000" w:themeColor="text1"/>
          <w:lang w:val="en-US"/>
        </w:rPr>
        <w:t xml:space="preserve"> </w:t>
      </w:r>
      <w:r w:rsidR="002A2B68" w:rsidRPr="008050E5">
        <w:rPr>
          <w:color w:val="000000" w:themeColor="text1"/>
          <w:lang w:val="en-US"/>
        </w:rPr>
        <w:t xml:space="preserve">only </w:t>
      </w:r>
      <w:r w:rsidR="009612C8" w:rsidRPr="008050E5">
        <w:rPr>
          <w:color w:val="000000" w:themeColor="text1"/>
          <w:lang w:val="en-US"/>
        </w:rPr>
        <w:t>two</w:t>
      </w:r>
      <w:r w:rsidR="00456F7C" w:rsidRPr="008050E5">
        <w:rPr>
          <w:color w:val="000000" w:themeColor="text1"/>
          <w:lang w:val="en-US"/>
        </w:rPr>
        <w:t xml:space="preserve"> instances </w:t>
      </w:r>
      <w:r w:rsidR="009612C8" w:rsidRPr="008050E5">
        <w:rPr>
          <w:color w:val="000000" w:themeColor="text1"/>
          <w:lang w:val="en-US"/>
        </w:rPr>
        <w:t>did we observe</w:t>
      </w:r>
      <w:r w:rsidR="002A2B68" w:rsidRPr="008050E5">
        <w:rPr>
          <w:color w:val="000000" w:themeColor="text1"/>
          <w:lang w:val="en-US"/>
        </w:rPr>
        <w:t xml:space="preserve"> seed removal during self</w:t>
      </w:r>
      <w:r w:rsidR="00456F7C" w:rsidRPr="008050E5">
        <w:rPr>
          <w:color w:val="000000" w:themeColor="text1"/>
          <w:lang w:val="en-US"/>
        </w:rPr>
        <w:t>-grooming</w:t>
      </w:r>
      <w:r w:rsidR="00B34C92" w:rsidRPr="008050E5">
        <w:rPr>
          <w:color w:val="000000" w:themeColor="text1"/>
          <w:lang w:val="en-US"/>
        </w:rPr>
        <w:t xml:space="preserve">, suggesting </w:t>
      </w:r>
      <w:r w:rsidR="002A2B68" w:rsidRPr="008050E5">
        <w:rPr>
          <w:color w:val="000000" w:themeColor="text1"/>
          <w:lang w:val="en-US"/>
        </w:rPr>
        <w:t>the</w:t>
      </w:r>
      <w:r w:rsidR="00B34C92" w:rsidRPr="008050E5">
        <w:rPr>
          <w:color w:val="000000" w:themeColor="text1"/>
          <w:lang w:val="en-US"/>
        </w:rPr>
        <w:t xml:space="preserve"> </w:t>
      </w:r>
      <w:r w:rsidR="002A2B68" w:rsidRPr="008050E5">
        <w:rPr>
          <w:color w:val="000000" w:themeColor="text1"/>
          <w:lang w:val="en-US"/>
        </w:rPr>
        <w:t>seeds</w:t>
      </w:r>
      <w:r w:rsidR="00647051" w:rsidRPr="008050E5">
        <w:rPr>
          <w:color w:val="000000" w:themeColor="text1"/>
          <w:lang w:val="en-US"/>
        </w:rPr>
        <w:t xml:space="preserve"> cause</w:t>
      </w:r>
      <w:r w:rsidR="00DC134B" w:rsidRPr="008050E5">
        <w:rPr>
          <w:color w:val="000000" w:themeColor="text1"/>
          <w:lang w:val="en-US"/>
        </w:rPr>
        <w:t xml:space="preserve"> no discomfort</w:t>
      </w:r>
      <w:r w:rsidR="00456F7C" w:rsidRPr="008050E5">
        <w:rPr>
          <w:color w:val="000000" w:themeColor="text1"/>
          <w:lang w:val="en-US"/>
        </w:rPr>
        <w:t>.</w:t>
      </w:r>
      <w:r w:rsidRPr="008050E5">
        <w:rPr>
          <w:color w:val="000000" w:themeColor="text1"/>
          <w:lang w:val="en-US"/>
        </w:rPr>
        <w:t xml:space="preserve"> </w:t>
      </w:r>
      <w:r w:rsidR="007D3945" w:rsidRPr="008050E5">
        <w:rPr>
          <w:rFonts w:eastAsiaTheme="minorHAnsi"/>
          <w:color w:val="000000" w:themeColor="text1"/>
          <w:lang w:val="en-US"/>
        </w:rPr>
        <w:t>Given that grooming is carefully observed during focal follows</w:t>
      </w:r>
      <w:r w:rsidR="00C514A9" w:rsidRPr="008050E5">
        <w:rPr>
          <w:rFonts w:eastAsiaTheme="minorHAnsi"/>
          <w:color w:val="000000" w:themeColor="text1"/>
          <w:lang w:val="en-US"/>
        </w:rPr>
        <w:t xml:space="preserve"> and not likely to be missed</w:t>
      </w:r>
      <w:r w:rsidR="007D3945" w:rsidRPr="008050E5">
        <w:rPr>
          <w:rFonts w:eastAsiaTheme="minorHAnsi"/>
          <w:color w:val="000000" w:themeColor="text1"/>
          <w:lang w:val="en-US"/>
        </w:rPr>
        <w:t>, the absence of seed removal during self- or social grooming is particularly notable.</w:t>
      </w:r>
      <w:r w:rsidR="007D3945" w:rsidRPr="008050E5">
        <w:rPr>
          <w:color w:val="000000" w:themeColor="text1"/>
          <w:lang w:val="en-US"/>
        </w:rPr>
        <w:t xml:space="preserve"> </w:t>
      </w:r>
      <w:r w:rsidR="005B514F" w:rsidRPr="008050E5">
        <w:rPr>
          <w:color w:val="000000" w:themeColor="text1"/>
          <w:lang w:val="en-US"/>
        </w:rPr>
        <w:t xml:space="preserve">Perhaps </w:t>
      </w:r>
      <w:r w:rsidR="007600FE" w:rsidRPr="008050E5">
        <w:rPr>
          <w:color w:val="000000" w:themeColor="text1"/>
          <w:lang w:val="en-US"/>
        </w:rPr>
        <w:t>the seeds</w:t>
      </w:r>
      <w:r w:rsidR="005B514F" w:rsidRPr="008050E5">
        <w:rPr>
          <w:color w:val="000000" w:themeColor="text1"/>
          <w:lang w:val="en-US"/>
        </w:rPr>
        <w:t xml:space="preserve"> are not worth the time investment</w:t>
      </w:r>
      <w:r w:rsidR="00B131A5" w:rsidRPr="008050E5">
        <w:rPr>
          <w:color w:val="000000" w:themeColor="text1"/>
          <w:lang w:val="en-US"/>
        </w:rPr>
        <w:t xml:space="preserve"> </w:t>
      </w:r>
      <w:r w:rsidR="005B514F" w:rsidRPr="008050E5">
        <w:rPr>
          <w:color w:val="000000" w:themeColor="text1"/>
          <w:lang w:val="en-US"/>
        </w:rPr>
        <w:t>to remove</w:t>
      </w:r>
      <w:r w:rsidR="00104A42" w:rsidRPr="008050E5">
        <w:rPr>
          <w:color w:val="000000" w:themeColor="text1"/>
          <w:lang w:val="en-US"/>
        </w:rPr>
        <w:t>, as geladas are highly time-constrained (</w:t>
      </w:r>
      <w:bookmarkStart w:id="113" w:name="_Hlk70882597"/>
      <w:r w:rsidR="00104A42" w:rsidRPr="008050E5">
        <w:rPr>
          <w:color w:val="000000" w:themeColor="text1"/>
          <w:lang w:val="en-US"/>
        </w:rPr>
        <w:t xml:space="preserve">Dunbar </w:t>
      </w:r>
      <w:r w:rsidR="00702421" w:rsidRPr="008050E5">
        <w:rPr>
          <w:color w:val="000000" w:themeColor="text1"/>
          <w:lang w:val="en-US"/>
        </w:rPr>
        <w:t>1992</w:t>
      </w:r>
      <w:bookmarkEnd w:id="113"/>
      <w:r w:rsidR="00104A42" w:rsidRPr="008050E5">
        <w:rPr>
          <w:color w:val="000000" w:themeColor="text1"/>
          <w:lang w:val="en-US"/>
        </w:rPr>
        <w:t>)</w:t>
      </w:r>
      <w:r w:rsidR="004462EC" w:rsidRPr="008050E5">
        <w:rPr>
          <w:color w:val="000000" w:themeColor="text1"/>
          <w:lang w:val="en-US"/>
        </w:rPr>
        <w:t xml:space="preserve">. </w:t>
      </w:r>
      <w:r w:rsidR="00C35286" w:rsidRPr="008050E5">
        <w:rPr>
          <w:color w:val="000000" w:themeColor="text1"/>
          <w:lang w:val="en-US"/>
        </w:rPr>
        <w:t>Geladas cannot</w:t>
      </w:r>
      <w:r w:rsidR="00DC134B" w:rsidRPr="008050E5">
        <w:rPr>
          <w:color w:val="000000" w:themeColor="text1"/>
          <w:lang w:val="en-US"/>
        </w:rPr>
        <w:t xml:space="preserve"> fail to be aware of the seeds</w:t>
      </w:r>
      <w:r w:rsidR="00C35286" w:rsidRPr="008050E5">
        <w:rPr>
          <w:color w:val="000000" w:themeColor="text1"/>
          <w:lang w:val="en-US"/>
        </w:rPr>
        <w:t xml:space="preserve">, </w:t>
      </w:r>
      <w:r w:rsidR="00B131A5" w:rsidRPr="008050E5">
        <w:rPr>
          <w:color w:val="000000" w:themeColor="text1"/>
          <w:lang w:val="en-US"/>
        </w:rPr>
        <w:t>which</w:t>
      </w:r>
      <w:r w:rsidR="00C35286" w:rsidRPr="008050E5">
        <w:rPr>
          <w:color w:val="000000" w:themeColor="text1"/>
          <w:lang w:val="en-US"/>
        </w:rPr>
        <w:t xml:space="preserve"> are </w:t>
      </w:r>
      <w:r w:rsidR="00DC134B" w:rsidRPr="008050E5">
        <w:rPr>
          <w:color w:val="000000" w:themeColor="text1"/>
          <w:lang w:val="en-US"/>
        </w:rPr>
        <w:t>clearly</w:t>
      </w:r>
      <w:r w:rsidR="00C35286" w:rsidRPr="008050E5">
        <w:rPr>
          <w:color w:val="000000" w:themeColor="text1"/>
          <w:lang w:val="en-US"/>
        </w:rPr>
        <w:t xml:space="preserve"> visible.</w:t>
      </w:r>
      <w:r w:rsidR="004462EC" w:rsidRPr="008050E5">
        <w:rPr>
          <w:color w:val="000000" w:themeColor="text1"/>
          <w:lang w:val="en-US"/>
        </w:rPr>
        <w:t xml:space="preserve"> </w:t>
      </w:r>
      <w:r w:rsidR="00B34C92" w:rsidRPr="008050E5">
        <w:rPr>
          <w:color w:val="000000" w:themeColor="text1"/>
          <w:lang w:val="en-US"/>
        </w:rPr>
        <w:t xml:space="preserve">The </w:t>
      </w:r>
      <w:r w:rsidR="002A2B68" w:rsidRPr="008050E5">
        <w:rPr>
          <w:color w:val="000000" w:themeColor="text1"/>
          <w:lang w:val="en-US"/>
        </w:rPr>
        <w:t>ambivale</w:t>
      </w:r>
      <w:r w:rsidR="00B34C92" w:rsidRPr="008050E5">
        <w:rPr>
          <w:color w:val="000000" w:themeColor="text1"/>
          <w:lang w:val="en-US"/>
        </w:rPr>
        <w:t xml:space="preserve">nce shown toward seeds on the fur could result from </w:t>
      </w:r>
      <w:r w:rsidR="005B514F" w:rsidRPr="008050E5">
        <w:rPr>
          <w:color w:val="000000" w:themeColor="text1"/>
          <w:lang w:val="en-US"/>
        </w:rPr>
        <w:t xml:space="preserve">the </w:t>
      </w:r>
      <w:r w:rsidR="00B34C92" w:rsidRPr="008050E5">
        <w:rPr>
          <w:color w:val="000000" w:themeColor="text1"/>
          <w:lang w:val="en-US"/>
        </w:rPr>
        <w:t xml:space="preserve">seeds not being recognized as such or being unappetizing due to </w:t>
      </w:r>
      <w:r w:rsidR="00A91499">
        <w:rPr>
          <w:color w:val="000000" w:themeColor="text1"/>
          <w:lang w:val="en-US"/>
        </w:rPr>
        <w:t>desiccation</w:t>
      </w:r>
      <w:r w:rsidR="00A91499" w:rsidRPr="008050E5">
        <w:rPr>
          <w:color w:val="000000" w:themeColor="text1"/>
          <w:lang w:val="en-US"/>
        </w:rPr>
        <w:t xml:space="preserve"> </w:t>
      </w:r>
      <w:r w:rsidR="00B34C92" w:rsidRPr="008050E5">
        <w:rPr>
          <w:color w:val="000000" w:themeColor="text1"/>
          <w:lang w:val="en-US"/>
        </w:rPr>
        <w:t>or rot</w:t>
      </w:r>
      <w:r w:rsidR="00702EA5">
        <w:rPr>
          <w:color w:val="000000" w:themeColor="text1"/>
          <w:lang w:val="en-US"/>
        </w:rPr>
        <w:t>, though this possibility may be unlikely given that the seeds often looked identical to the ones still on the plants</w:t>
      </w:r>
      <w:r w:rsidR="00B34C92" w:rsidRPr="008050E5">
        <w:rPr>
          <w:color w:val="000000" w:themeColor="text1"/>
          <w:lang w:val="en-US"/>
        </w:rPr>
        <w:t>.</w:t>
      </w:r>
      <w:r w:rsidR="004B51FC">
        <w:rPr>
          <w:color w:val="000000" w:themeColor="text1"/>
          <w:lang w:val="en-US"/>
        </w:rPr>
        <w:t xml:space="preserve"> </w:t>
      </w:r>
      <w:r w:rsidR="00702EA5">
        <w:rPr>
          <w:color w:val="000000" w:themeColor="text1"/>
          <w:lang w:val="en-US"/>
        </w:rPr>
        <w:t xml:space="preserve">On the other hand, the </w:t>
      </w:r>
      <w:r w:rsidR="004B51FC">
        <w:rPr>
          <w:color w:val="000000" w:themeColor="text1"/>
          <w:lang w:val="en-US"/>
        </w:rPr>
        <w:t>idea is supported by the fact that it was usually gelada infants who were observed test-biting the seeds, and they were generally rejected</w:t>
      </w:r>
      <w:r w:rsidR="00BE256F">
        <w:rPr>
          <w:color w:val="000000" w:themeColor="text1"/>
          <w:lang w:val="en-US"/>
        </w:rPr>
        <w:t xml:space="preserve"> (Table </w:t>
      </w:r>
      <w:r w:rsidR="00D518AC">
        <w:rPr>
          <w:color w:val="000000" w:themeColor="text1"/>
          <w:lang w:val="en-US"/>
        </w:rPr>
        <w:t>3</w:t>
      </w:r>
      <w:r w:rsidR="00BE256F">
        <w:rPr>
          <w:color w:val="000000" w:themeColor="text1"/>
          <w:lang w:val="en-US"/>
        </w:rPr>
        <w:t>)</w:t>
      </w:r>
      <w:r w:rsidR="004B51FC">
        <w:rPr>
          <w:color w:val="000000" w:themeColor="text1"/>
          <w:lang w:val="en-US"/>
        </w:rPr>
        <w:t xml:space="preserve">, whereas adults were not seen </w:t>
      </w:r>
      <w:r w:rsidR="003B7CEE">
        <w:rPr>
          <w:color w:val="000000" w:themeColor="text1"/>
          <w:lang w:val="en-US"/>
        </w:rPr>
        <w:t xml:space="preserve">performing </w:t>
      </w:r>
      <w:r w:rsidR="004B51FC">
        <w:rPr>
          <w:color w:val="000000" w:themeColor="text1"/>
          <w:lang w:val="en-US"/>
        </w:rPr>
        <w:t xml:space="preserve">test bites of </w:t>
      </w:r>
      <w:r w:rsidR="004B51FC" w:rsidRPr="004B15B2">
        <w:rPr>
          <w:i/>
          <w:color w:val="000000" w:themeColor="text1"/>
          <w:lang w:val="en-US"/>
        </w:rPr>
        <w:t>A. melana</w:t>
      </w:r>
      <w:r w:rsidR="00850787">
        <w:rPr>
          <w:i/>
          <w:color w:val="000000" w:themeColor="text1"/>
          <w:lang w:val="en-US"/>
        </w:rPr>
        <w:t>n</w:t>
      </w:r>
      <w:r w:rsidR="004B51FC" w:rsidRPr="004B15B2">
        <w:rPr>
          <w:i/>
          <w:color w:val="000000" w:themeColor="text1"/>
          <w:lang w:val="en-US"/>
        </w:rPr>
        <w:t>tha</w:t>
      </w:r>
      <w:r w:rsidR="004B51FC">
        <w:rPr>
          <w:color w:val="000000" w:themeColor="text1"/>
          <w:lang w:val="en-US"/>
        </w:rPr>
        <w:t xml:space="preserve"> seeds plucked from the</w:t>
      </w:r>
      <w:r w:rsidR="003B7CEE">
        <w:rPr>
          <w:color w:val="000000" w:themeColor="text1"/>
          <w:lang w:val="en-US"/>
        </w:rPr>
        <w:t>ir</w:t>
      </w:r>
      <w:r w:rsidR="004B51FC">
        <w:rPr>
          <w:color w:val="000000" w:themeColor="text1"/>
          <w:lang w:val="en-US"/>
        </w:rPr>
        <w:t xml:space="preserve"> fur.</w:t>
      </w:r>
      <w:r w:rsidR="00647051" w:rsidRPr="008050E5">
        <w:rPr>
          <w:color w:val="000000" w:themeColor="text1"/>
          <w:lang w:val="en-US"/>
        </w:rPr>
        <w:t xml:space="preserve"> It is also possible that seed </w:t>
      </w:r>
      <w:r w:rsidR="00647051" w:rsidRPr="008050E5">
        <w:rPr>
          <w:color w:val="000000" w:themeColor="text1"/>
          <w:lang w:val="en-US"/>
        </w:rPr>
        <w:lastRenderedPageBreak/>
        <w:t>removal during grooming is not attempted because</w:t>
      </w:r>
      <w:r w:rsidR="00A770E0" w:rsidRPr="008050E5">
        <w:rPr>
          <w:color w:val="000000" w:themeColor="text1"/>
          <w:lang w:val="en-US"/>
        </w:rPr>
        <w:t xml:space="preserve"> the seeds tend to be deeply entangled in clumps and</w:t>
      </w:r>
      <w:r w:rsidR="00647051" w:rsidRPr="008050E5">
        <w:rPr>
          <w:color w:val="000000" w:themeColor="text1"/>
          <w:lang w:val="en-US"/>
        </w:rPr>
        <w:t xml:space="preserve"> may cause pain</w:t>
      </w:r>
      <w:r w:rsidR="005B514F" w:rsidRPr="008050E5">
        <w:rPr>
          <w:color w:val="000000" w:themeColor="text1"/>
          <w:lang w:val="en-US"/>
        </w:rPr>
        <w:t>ful hair-pulling</w:t>
      </w:r>
      <w:r w:rsidR="007D3945" w:rsidRPr="008050E5">
        <w:rPr>
          <w:color w:val="000000" w:themeColor="text1"/>
          <w:lang w:val="en-US"/>
        </w:rPr>
        <w:t xml:space="preserve"> (potentially leading to an </w:t>
      </w:r>
      <w:r w:rsidR="005813CA">
        <w:rPr>
          <w:color w:val="000000" w:themeColor="text1"/>
          <w:lang w:val="en-US"/>
        </w:rPr>
        <w:t>agonistic interaction</w:t>
      </w:r>
      <w:r w:rsidR="007D3945" w:rsidRPr="008050E5">
        <w:rPr>
          <w:color w:val="000000" w:themeColor="text1"/>
          <w:lang w:val="en-US"/>
        </w:rPr>
        <w:t>)</w:t>
      </w:r>
      <w:r w:rsidR="00647051" w:rsidRPr="008050E5">
        <w:rPr>
          <w:color w:val="000000" w:themeColor="text1"/>
          <w:lang w:val="en-US"/>
        </w:rPr>
        <w:t xml:space="preserve"> and/or does not result in the hand-to-skin contact that </w:t>
      </w:r>
      <w:r w:rsidR="005B514F" w:rsidRPr="008050E5">
        <w:rPr>
          <w:color w:val="000000" w:themeColor="text1"/>
          <w:lang w:val="en-US"/>
        </w:rPr>
        <w:t>appears to characterize effective</w:t>
      </w:r>
      <w:r w:rsidR="007600FE" w:rsidRPr="008050E5">
        <w:rPr>
          <w:color w:val="000000" w:themeColor="text1"/>
          <w:lang w:val="en-US"/>
        </w:rPr>
        <w:t xml:space="preserve"> social</w:t>
      </w:r>
      <w:r w:rsidR="00647051" w:rsidRPr="008050E5">
        <w:rPr>
          <w:color w:val="000000" w:themeColor="text1"/>
          <w:lang w:val="en-US"/>
        </w:rPr>
        <w:t xml:space="preserve"> grooming. </w:t>
      </w:r>
      <w:r w:rsidR="00702EA5" w:rsidRPr="00702EA5">
        <w:rPr>
          <w:color w:val="000000" w:themeColor="text1"/>
          <w:lang w:val="en-US"/>
        </w:rPr>
        <w:t xml:space="preserve"> </w:t>
      </w:r>
      <w:r w:rsidR="00702EA5">
        <w:rPr>
          <w:color w:val="000000" w:themeColor="text1"/>
          <w:lang w:val="en-US"/>
        </w:rPr>
        <w:t xml:space="preserve">Another possibility is that </w:t>
      </w:r>
      <w:proofErr w:type="spellStart"/>
      <w:r w:rsidR="00702EA5">
        <w:t>individual</w:t>
      </w:r>
      <w:proofErr w:type="spellEnd"/>
      <w:r w:rsidR="00702EA5">
        <w:t xml:space="preserve"> </w:t>
      </w:r>
      <w:proofErr w:type="spellStart"/>
      <w:r w:rsidR="00702EA5">
        <w:t>burrs</w:t>
      </w:r>
      <w:proofErr w:type="spellEnd"/>
      <w:r w:rsidR="00702EA5">
        <w:t xml:space="preserve"> </w:t>
      </w:r>
      <w:proofErr w:type="spellStart"/>
      <w:r w:rsidR="00702EA5">
        <w:t>provide</w:t>
      </w:r>
      <w:proofErr w:type="spellEnd"/>
      <w:r w:rsidR="00702EA5">
        <w:t xml:space="preserve"> </w:t>
      </w:r>
      <w:proofErr w:type="spellStart"/>
      <w:r w:rsidR="00702EA5">
        <w:t>fewer</w:t>
      </w:r>
      <w:proofErr w:type="spellEnd"/>
      <w:r w:rsidR="00702EA5">
        <w:t xml:space="preserve"> calories and/or </w:t>
      </w:r>
      <w:proofErr w:type="spellStart"/>
      <w:r w:rsidR="00702EA5">
        <w:t>nutrients</w:t>
      </w:r>
      <w:proofErr w:type="spellEnd"/>
      <w:r w:rsidR="00702EA5">
        <w:t xml:space="preserve"> </w:t>
      </w:r>
      <w:proofErr w:type="spellStart"/>
      <w:r w:rsidR="00702EA5">
        <w:t>than</w:t>
      </w:r>
      <w:proofErr w:type="spellEnd"/>
      <w:r w:rsidR="00702EA5">
        <w:t xml:space="preserve"> the </w:t>
      </w:r>
      <w:proofErr w:type="spellStart"/>
      <w:r w:rsidR="00702EA5">
        <w:t>insects</w:t>
      </w:r>
      <w:proofErr w:type="spellEnd"/>
      <w:r w:rsidR="00702EA5">
        <w:t xml:space="preserve"> and </w:t>
      </w:r>
      <w:proofErr w:type="spellStart"/>
      <w:r w:rsidR="00702EA5">
        <w:t>scabs</w:t>
      </w:r>
      <w:proofErr w:type="spellEnd"/>
      <w:r w:rsidR="00702EA5">
        <w:t xml:space="preserve"> the geladas </w:t>
      </w:r>
      <w:proofErr w:type="spellStart"/>
      <w:r w:rsidR="00702EA5">
        <w:t>usually</w:t>
      </w:r>
      <w:proofErr w:type="spellEnd"/>
      <w:r w:rsidR="00702EA5">
        <w:t xml:space="preserve"> </w:t>
      </w:r>
      <w:proofErr w:type="spellStart"/>
      <w:r w:rsidR="00702EA5">
        <w:t>pick</w:t>
      </w:r>
      <w:proofErr w:type="spellEnd"/>
      <w:r w:rsidR="00702EA5">
        <w:t xml:space="preserve"> off </w:t>
      </w:r>
      <w:proofErr w:type="spellStart"/>
      <w:r w:rsidR="00702EA5">
        <w:t>each</w:t>
      </w:r>
      <w:proofErr w:type="spellEnd"/>
      <w:r w:rsidR="00702EA5">
        <w:t xml:space="preserve"> </w:t>
      </w:r>
      <w:proofErr w:type="spellStart"/>
      <w:r w:rsidR="00702EA5">
        <w:t>other’s</w:t>
      </w:r>
      <w:proofErr w:type="spellEnd"/>
      <w:r w:rsidR="00702EA5">
        <w:t xml:space="preserve"> bodies. </w:t>
      </w:r>
      <w:r w:rsidR="00647051" w:rsidRPr="008050E5">
        <w:rPr>
          <w:color w:val="000000" w:themeColor="text1"/>
          <w:lang w:val="en-US"/>
        </w:rPr>
        <w:t>Overall, t</w:t>
      </w:r>
      <w:r w:rsidR="00C35286" w:rsidRPr="008050E5">
        <w:rPr>
          <w:color w:val="000000" w:themeColor="text1"/>
          <w:lang w:val="en-US"/>
        </w:rPr>
        <w:t xml:space="preserve">hese </w:t>
      </w:r>
      <w:r w:rsidR="009612C8" w:rsidRPr="008050E5">
        <w:rPr>
          <w:color w:val="000000" w:themeColor="text1"/>
          <w:lang w:val="en-US"/>
        </w:rPr>
        <w:t xml:space="preserve">puzzling </w:t>
      </w:r>
      <w:r w:rsidR="00C35286" w:rsidRPr="008050E5">
        <w:rPr>
          <w:color w:val="000000" w:themeColor="text1"/>
          <w:lang w:val="en-US"/>
        </w:rPr>
        <w:t>observations contrast with the</w:t>
      </w:r>
      <w:r w:rsidR="00C96143" w:rsidRPr="008050E5">
        <w:rPr>
          <w:color w:val="000000" w:themeColor="text1"/>
          <w:lang w:val="en-US"/>
        </w:rPr>
        <w:t xml:space="preserve"> more</w:t>
      </w:r>
      <w:r w:rsidR="00C35286" w:rsidRPr="008050E5">
        <w:rPr>
          <w:color w:val="000000" w:themeColor="text1"/>
          <w:lang w:val="en-US"/>
        </w:rPr>
        <w:t xml:space="preserve"> </w:t>
      </w:r>
      <w:r w:rsidR="005B514F" w:rsidRPr="008050E5">
        <w:rPr>
          <w:color w:val="000000" w:themeColor="text1"/>
          <w:lang w:val="en-US"/>
        </w:rPr>
        <w:t>purposeful</w:t>
      </w:r>
      <w:r w:rsidR="00C35286" w:rsidRPr="008050E5">
        <w:rPr>
          <w:color w:val="000000" w:themeColor="text1"/>
          <w:lang w:val="en-US"/>
        </w:rPr>
        <w:t xml:space="preserve"> seed removal behavior observed </w:t>
      </w:r>
      <w:r w:rsidR="009612C8" w:rsidRPr="008050E5">
        <w:rPr>
          <w:color w:val="000000" w:themeColor="text1"/>
          <w:lang w:val="en-US"/>
        </w:rPr>
        <w:t>among</w:t>
      </w:r>
      <w:r w:rsidR="00C35286" w:rsidRPr="008050E5">
        <w:rPr>
          <w:color w:val="000000" w:themeColor="text1"/>
          <w:lang w:val="en-US"/>
        </w:rPr>
        <w:t xml:space="preserve"> ungulates (Sorenson 1986).</w:t>
      </w:r>
      <w:r w:rsidR="00702EA5">
        <w:rPr>
          <w:color w:val="000000" w:themeColor="text1"/>
          <w:lang w:val="en-US"/>
        </w:rPr>
        <w:t xml:space="preserve"> </w:t>
      </w:r>
    </w:p>
    <w:p w14:paraId="17FDDCD4" w14:textId="77777777" w:rsidR="009F73A2" w:rsidRPr="008050E5" w:rsidRDefault="009F73A2" w:rsidP="00E65B92">
      <w:pPr>
        <w:spacing w:line="480" w:lineRule="auto"/>
        <w:rPr>
          <w:color w:val="000000" w:themeColor="text1"/>
          <w:lang w:val="en-US"/>
        </w:rPr>
      </w:pPr>
    </w:p>
    <w:p w14:paraId="010D7E32" w14:textId="73FA6337" w:rsidR="009F73A2" w:rsidRDefault="007F3785" w:rsidP="00084B4A">
      <w:pPr>
        <w:spacing w:line="480" w:lineRule="auto"/>
        <w:rPr>
          <w:color w:val="000000" w:themeColor="text1"/>
          <w:lang w:val="en-US"/>
        </w:rPr>
      </w:pPr>
      <w:r w:rsidRPr="008050E5">
        <w:rPr>
          <w:color w:val="000000" w:themeColor="text1"/>
          <w:lang w:val="en-US"/>
        </w:rPr>
        <w:t xml:space="preserve">A defining aspect of </w:t>
      </w:r>
      <w:proofErr w:type="spellStart"/>
      <w:r w:rsidRPr="008050E5">
        <w:rPr>
          <w:color w:val="000000" w:themeColor="text1"/>
          <w:lang w:val="en-US"/>
        </w:rPr>
        <w:t>epizoochorously</w:t>
      </w:r>
      <w:proofErr w:type="spellEnd"/>
      <w:r w:rsidRPr="008050E5">
        <w:rPr>
          <w:color w:val="000000" w:themeColor="text1"/>
          <w:lang w:val="en-US"/>
        </w:rPr>
        <w:t xml:space="preserve"> dispersed fruits is that there is no reward for dispersal (Sorenson 1986). </w:t>
      </w:r>
      <w:bookmarkStart w:id="114" w:name="_Hlk70882619"/>
      <w:r w:rsidRPr="008050E5">
        <w:rPr>
          <w:color w:val="000000" w:themeColor="text1"/>
          <w:lang w:val="en-US"/>
        </w:rPr>
        <w:t>Janzen</w:t>
      </w:r>
      <w:r w:rsidR="00B34C92" w:rsidRPr="008050E5">
        <w:rPr>
          <w:color w:val="000000" w:themeColor="text1"/>
          <w:lang w:val="en-US"/>
        </w:rPr>
        <w:t>’s</w:t>
      </w:r>
      <w:r w:rsidRPr="008050E5">
        <w:rPr>
          <w:color w:val="000000" w:themeColor="text1"/>
          <w:lang w:val="en-US"/>
        </w:rPr>
        <w:t xml:space="preserve"> (1984</w:t>
      </w:r>
      <w:bookmarkEnd w:id="114"/>
      <w:r w:rsidRPr="008050E5">
        <w:rPr>
          <w:color w:val="000000" w:themeColor="text1"/>
          <w:lang w:val="en-US"/>
        </w:rPr>
        <w:t>)</w:t>
      </w:r>
      <w:r w:rsidR="00B34C92" w:rsidRPr="008050E5">
        <w:rPr>
          <w:color w:val="000000" w:themeColor="text1"/>
          <w:lang w:val="en-US"/>
        </w:rPr>
        <w:t xml:space="preserve"> ‘foliage is the fruit’ hypothesis</w:t>
      </w:r>
      <w:r w:rsidRPr="008050E5">
        <w:rPr>
          <w:color w:val="000000" w:themeColor="text1"/>
          <w:lang w:val="en-US"/>
        </w:rPr>
        <w:t xml:space="preserve"> </w:t>
      </w:r>
      <w:r w:rsidR="00B34C92" w:rsidRPr="008050E5">
        <w:rPr>
          <w:color w:val="000000" w:themeColor="text1"/>
          <w:lang w:val="en-US"/>
        </w:rPr>
        <w:t>argued</w:t>
      </w:r>
      <w:r w:rsidR="00576DAE" w:rsidRPr="008050E5">
        <w:rPr>
          <w:color w:val="000000" w:themeColor="text1"/>
          <w:lang w:val="en-US"/>
        </w:rPr>
        <w:t xml:space="preserve"> that selection has shaped </w:t>
      </w:r>
      <w:r w:rsidR="00DC134B" w:rsidRPr="008050E5">
        <w:rPr>
          <w:color w:val="000000" w:themeColor="text1"/>
          <w:lang w:val="en-US"/>
        </w:rPr>
        <w:t xml:space="preserve">some </w:t>
      </w:r>
      <w:r w:rsidR="00576DAE" w:rsidRPr="008050E5">
        <w:rPr>
          <w:color w:val="000000" w:themeColor="text1"/>
          <w:lang w:val="en-US"/>
        </w:rPr>
        <w:t>plants to attract large</w:t>
      </w:r>
      <w:r w:rsidR="00B34C92" w:rsidRPr="008050E5">
        <w:rPr>
          <w:color w:val="000000" w:themeColor="text1"/>
          <w:lang w:val="en-US"/>
        </w:rPr>
        <w:t xml:space="preserve"> herbivores</w:t>
      </w:r>
      <w:r w:rsidR="00576DAE" w:rsidRPr="008050E5">
        <w:rPr>
          <w:color w:val="000000" w:themeColor="text1"/>
          <w:lang w:val="en-US"/>
        </w:rPr>
        <w:t xml:space="preserve"> to</w:t>
      </w:r>
      <w:r w:rsidR="00B34C92" w:rsidRPr="008050E5">
        <w:rPr>
          <w:color w:val="000000" w:themeColor="text1"/>
          <w:lang w:val="en-US"/>
        </w:rPr>
        <w:t xml:space="preserve"> </w:t>
      </w:r>
      <w:r w:rsidRPr="008050E5">
        <w:rPr>
          <w:color w:val="000000" w:themeColor="text1"/>
          <w:lang w:val="en-US"/>
        </w:rPr>
        <w:t xml:space="preserve">eat </w:t>
      </w:r>
      <w:r w:rsidR="00576DAE" w:rsidRPr="008050E5">
        <w:rPr>
          <w:color w:val="000000" w:themeColor="text1"/>
          <w:lang w:val="en-US"/>
        </w:rPr>
        <w:t xml:space="preserve">their </w:t>
      </w:r>
      <w:r w:rsidRPr="008050E5">
        <w:rPr>
          <w:color w:val="000000" w:themeColor="text1"/>
          <w:lang w:val="en-US"/>
        </w:rPr>
        <w:t>leaves and incidentally inge</w:t>
      </w:r>
      <w:r w:rsidR="00B34C92" w:rsidRPr="008050E5">
        <w:rPr>
          <w:color w:val="000000" w:themeColor="text1"/>
          <w:lang w:val="en-US"/>
        </w:rPr>
        <w:t>st, then disperse,</w:t>
      </w:r>
      <w:r w:rsidR="009F73A2" w:rsidRPr="008050E5">
        <w:rPr>
          <w:color w:val="000000" w:themeColor="text1"/>
          <w:lang w:val="en-US"/>
        </w:rPr>
        <w:t xml:space="preserve"> </w:t>
      </w:r>
      <w:r w:rsidR="00576DAE" w:rsidRPr="008050E5">
        <w:rPr>
          <w:color w:val="000000" w:themeColor="text1"/>
          <w:lang w:val="en-US"/>
        </w:rPr>
        <w:t xml:space="preserve">their </w:t>
      </w:r>
      <w:r w:rsidR="009F73A2" w:rsidRPr="008050E5">
        <w:rPr>
          <w:color w:val="000000" w:themeColor="text1"/>
          <w:lang w:val="en-US"/>
        </w:rPr>
        <w:t>seeds.</w:t>
      </w:r>
      <w:r w:rsidR="00B34C92" w:rsidRPr="008050E5">
        <w:rPr>
          <w:color w:val="000000" w:themeColor="text1"/>
          <w:lang w:val="en-US"/>
        </w:rPr>
        <w:t xml:space="preserve"> </w:t>
      </w:r>
      <w:bookmarkStart w:id="115" w:name="_Hlk70882627"/>
      <w:proofErr w:type="spellStart"/>
      <w:r w:rsidR="009F73A2" w:rsidRPr="008050E5">
        <w:rPr>
          <w:color w:val="000000" w:themeColor="text1"/>
          <w:lang w:val="en-US"/>
        </w:rPr>
        <w:t>Couvr</w:t>
      </w:r>
      <w:r w:rsidRPr="008050E5">
        <w:rPr>
          <w:color w:val="000000" w:themeColor="text1"/>
          <w:lang w:val="en-US"/>
        </w:rPr>
        <w:t>e</w:t>
      </w:r>
      <w:r w:rsidR="009F73A2" w:rsidRPr="008050E5">
        <w:rPr>
          <w:color w:val="000000" w:themeColor="text1"/>
          <w:lang w:val="en-US"/>
        </w:rPr>
        <w:t>u</w:t>
      </w:r>
      <w:r w:rsidRPr="008050E5">
        <w:rPr>
          <w:color w:val="000000" w:themeColor="text1"/>
          <w:lang w:val="en-US"/>
        </w:rPr>
        <w:t>r</w:t>
      </w:r>
      <w:proofErr w:type="spellEnd"/>
      <w:r w:rsidRPr="008050E5">
        <w:rPr>
          <w:color w:val="000000" w:themeColor="text1"/>
          <w:lang w:val="en-US"/>
        </w:rPr>
        <w:t xml:space="preserve"> et al</w:t>
      </w:r>
      <w:r w:rsidR="00576DAE" w:rsidRPr="008050E5">
        <w:rPr>
          <w:color w:val="000000" w:themeColor="text1"/>
          <w:lang w:val="en-US"/>
        </w:rPr>
        <w:t>.</w:t>
      </w:r>
      <w:r w:rsidRPr="008050E5">
        <w:rPr>
          <w:color w:val="000000" w:themeColor="text1"/>
          <w:lang w:val="en-US"/>
        </w:rPr>
        <w:t xml:space="preserve"> (2005) </w:t>
      </w:r>
      <w:bookmarkEnd w:id="115"/>
      <w:r w:rsidR="00576DAE" w:rsidRPr="008050E5">
        <w:rPr>
          <w:color w:val="000000" w:themeColor="text1"/>
          <w:lang w:val="en-US"/>
        </w:rPr>
        <w:t>used observations of</w:t>
      </w:r>
      <w:r w:rsidR="00B34C92" w:rsidRPr="008050E5">
        <w:rPr>
          <w:color w:val="000000" w:themeColor="text1"/>
          <w:lang w:val="en-US"/>
        </w:rPr>
        <w:t xml:space="preserve"> don</w:t>
      </w:r>
      <w:r w:rsidR="00576DAE" w:rsidRPr="008050E5">
        <w:rPr>
          <w:color w:val="000000" w:themeColor="text1"/>
          <w:lang w:val="en-US"/>
        </w:rPr>
        <w:t>key feeding behavior and seed dispersal to</w:t>
      </w:r>
      <w:r w:rsidR="00B34C92" w:rsidRPr="008050E5">
        <w:rPr>
          <w:color w:val="000000" w:themeColor="text1"/>
          <w:lang w:val="en-US"/>
        </w:rPr>
        <w:t xml:space="preserve"> </w:t>
      </w:r>
      <w:r w:rsidR="00576DAE" w:rsidRPr="008050E5">
        <w:rPr>
          <w:color w:val="000000" w:themeColor="text1"/>
          <w:lang w:val="en-US"/>
        </w:rPr>
        <w:t>argue that</w:t>
      </w:r>
      <w:r w:rsidR="00B34C92" w:rsidRPr="008050E5">
        <w:rPr>
          <w:color w:val="000000" w:themeColor="text1"/>
          <w:lang w:val="en-US"/>
        </w:rPr>
        <w:t xml:space="preserve"> </w:t>
      </w:r>
      <w:proofErr w:type="spellStart"/>
      <w:r w:rsidR="00576DAE" w:rsidRPr="008050E5">
        <w:rPr>
          <w:color w:val="000000" w:themeColor="text1"/>
          <w:lang w:val="en-US"/>
        </w:rPr>
        <w:t>epizoochory</w:t>
      </w:r>
      <w:proofErr w:type="spellEnd"/>
      <w:r w:rsidR="00576DAE" w:rsidRPr="008050E5">
        <w:rPr>
          <w:color w:val="000000" w:themeColor="text1"/>
          <w:lang w:val="en-US"/>
        </w:rPr>
        <w:t xml:space="preserve"> and </w:t>
      </w:r>
      <w:proofErr w:type="spellStart"/>
      <w:r w:rsidR="00576DAE" w:rsidRPr="008050E5">
        <w:rPr>
          <w:color w:val="000000" w:themeColor="text1"/>
          <w:lang w:val="en-US"/>
        </w:rPr>
        <w:t>endozoochory</w:t>
      </w:r>
      <w:proofErr w:type="spellEnd"/>
      <w:r w:rsidRPr="008050E5">
        <w:rPr>
          <w:color w:val="000000" w:themeColor="text1"/>
          <w:lang w:val="en-US"/>
        </w:rPr>
        <w:t xml:space="preserve"> </w:t>
      </w:r>
      <w:r w:rsidR="0008454C" w:rsidRPr="008050E5">
        <w:rPr>
          <w:color w:val="000000" w:themeColor="text1"/>
          <w:lang w:val="en-US"/>
        </w:rPr>
        <w:t>may exist in a single system and be</w:t>
      </w:r>
      <w:r w:rsidR="00576DAE" w:rsidRPr="008050E5">
        <w:rPr>
          <w:color w:val="000000" w:themeColor="text1"/>
          <w:lang w:val="en-US"/>
        </w:rPr>
        <w:t xml:space="preserve"> complementary</w:t>
      </w:r>
      <w:r w:rsidRPr="008050E5">
        <w:rPr>
          <w:color w:val="000000" w:themeColor="text1"/>
          <w:lang w:val="en-US"/>
        </w:rPr>
        <w:t xml:space="preserve">. We </w:t>
      </w:r>
      <w:r w:rsidR="00576DAE" w:rsidRPr="008050E5">
        <w:rPr>
          <w:color w:val="000000" w:themeColor="text1"/>
          <w:lang w:val="en-US"/>
        </w:rPr>
        <w:t xml:space="preserve">may be observing a similar phenomenon with </w:t>
      </w:r>
      <w:r w:rsidR="00576DAE" w:rsidRPr="008050E5">
        <w:rPr>
          <w:i/>
          <w:color w:val="000000" w:themeColor="text1"/>
          <w:lang w:val="en-US"/>
        </w:rPr>
        <w:t xml:space="preserve">A. </w:t>
      </w:r>
      <w:r w:rsidR="00532CFF" w:rsidRPr="008050E5">
        <w:rPr>
          <w:i/>
          <w:color w:val="000000" w:themeColor="text1"/>
          <w:lang w:val="en-US"/>
        </w:rPr>
        <w:t>melanantha</w:t>
      </w:r>
      <w:r w:rsidR="00576DAE" w:rsidRPr="008050E5">
        <w:rPr>
          <w:color w:val="000000" w:themeColor="text1"/>
          <w:lang w:val="en-US"/>
        </w:rPr>
        <w:t xml:space="preserve"> and geladas because numerous parts of the plant are consumed and attractive to geladas</w:t>
      </w:r>
      <w:r w:rsidR="002A2B68" w:rsidRPr="008050E5">
        <w:rPr>
          <w:color w:val="000000" w:themeColor="text1"/>
          <w:lang w:val="en-US"/>
        </w:rPr>
        <w:t xml:space="preserve">, </w:t>
      </w:r>
      <w:proofErr w:type="spellStart"/>
      <w:r w:rsidR="002A2B68" w:rsidRPr="008050E5">
        <w:rPr>
          <w:color w:val="000000" w:themeColor="text1"/>
          <w:lang w:val="en-US"/>
        </w:rPr>
        <w:t>e</w:t>
      </w:r>
      <w:r w:rsidR="00576DAE" w:rsidRPr="008050E5">
        <w:rPr>
          <w:color w:val="000000" w:themeColor="text1"/>
          <w:lang w:val="en-US"/>
        </w:rPr>
        <w:t>pizoochory</w:t>
      </w:r>
      <w:proofErr w:type="spellEnd"/>
      <w:r w:rsidR="00576DAE" w:rsidRPr="008050E5">
        <w:rPr>
          <w:color w:val="000000" w:themeColor="text1"/>
          <w:lang w:val="en-US"/>
        </w:rPr>
        <w:t xml:space="preserve"> seems to be clearly occurring, and </w:t>
      </w:r>
      <w:proofErr w:type="spellStart"/>
      <w:r w:rsidR="00576DAE" w:rsidRPr="008050E5">
        <w:rPr>
          <w:color w:val="000000" w:themeColor="text1"/>
          <w:lang w:val="en-US"/>
        </w:rPr>
        <w:t>endozoochory</w:t>
      </w:r>
      <w:proofErr w:type="spellEnd"/>
      <w:r w:rsidR="00576DAE" w:rsidRPr="008050E5">
        <w:rPr>
          <w:color w:val="000000" w:themeColor="text1"/>
          <w:lang w:val="en-US"/>
        </w:rPr>
        <w:t xml:space="preserve"> </w:t>
      </w:r>
      <w:r w:rsidR="002A2B68" w:rsidRPr="008050E5">
        <w:rPr>
          <w:color w:val="000000" w:themeColor="text1"/>
          <w:lang w:val="en-US"/>
        </w:rPr>
        <w:t>remains</w:t>
      </w:r>
      <w:r w:rsidR="00576DAE" w:rsidRPr="008050E5">
        <w:rPr>
          <w:color w:val="000000" w:themeColor="text1"/>
          <w:lang w:val="en-US"/>
        </w:rPr>
        <w:t xml:space="preserve"> plausible. </w:t>
      </w:r>
      <w:r w:rsidR="0008454C" w:rsidRPr="008050E5">
        <w:rPr>
          <w:color w:val="000000" w:themeColor="text1"/>
          <w:lang w:val="en-US"/>
        </w:rPr>
        <w:t xml:space="preserve">We </w:t>
      </w:r>
      <w:r w:rsidR="00702EA5">
        <w:rPr>
          <w:color w:val="000000" w:themeColor="text1"/>
          <w:lang w:val="en-US"/>
        </w:rPr>
        <w:t>suspect</w:t>
      </w:r>
      <w:r w:rsidR="0008454C" w:rsidRPr="008050E5">
        <w:rPr>
          <w:color w:val="000000" w:themeColor="text1"/>
          <w:lang w:val="en-US"/>
        </w:rPr>
        <w:t xml:space="preserve"> that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614EBD">
        <w:rPr>
          <w:color w:val="000000" w:themeColor="text1"/>
          <w:lang w:val="en-US"/>
        </w:rPr>
        <w:t xml:space="preserve">, which has a </w:t>
      </w:r>
      <w:r w:rsidR="00614EBD" w:rsidRPr="008050E5">
        <w:rPr>
          <w:color w:val="000000" w:themeColor="text1"/>
          <w:lang w:val="en-US"/>
        </w:rPr>
        <w:t>cosmopolitan distribution</w:t>
      </w:r>
      <w:r w:rsidR="00614EBD">
        <w:rPr>
          <w:color w:val="000000" w:themeColor="text1"/>
          <w:lang w:val="en-US"/>
        </w:rPr>
        <w:t xml:space="preserve"> </w:t>
      </w:r>
      <w:r w:rsidR="00614EBD" w:rsidRPr="008050E5">
        <w:rPr>
          <w:color w:val="000000" w:themeColor="text1"/>
          <w:lang w:val="en-US"/>
        </w:rPr>
        <w:t xml:space="preserve">across Africa (Lee and </w:t>
      </w:r>
      <w:proofErr w:type="spellStart"/>
      <w:r w:rsidR="00614EBD" w:rsidRPr="008050E5">
        <w:rPr>
          <w:color w:val="000000" w:themeColor="text1"/>
          <w:lang w:val="en-US"/>
        </w:rPr>
        <w:t>Downie</w:t>
      </w:r>
      <w:proofErr w:type="spellEnd"/>
      <w:r w:rsidR="00614EBD" w:rsidRPr="008050E5">
        <w:rPr>
          <w:color w:val="000000" w:themeColor="text1"/>
          <w:lang w:val="en-US"/>
        </w:rPr>
        <w:t xml:space="preserve"> 1999)</w:t>
      </w:r>
      <w:r w:rsidR="00614EBD">
        <w:rPr>
          <w:color w:val="000000" w:themeColor="text1"/>
          <w:lang w:val="en-US"/>
        </w:rPr>
        <w:t xml:space="preserve">, </w:t>
      </w:r>
      <w:r w:rsidR="0008454C" w:rsidRPr="008050E5">
        <w:rPr>
          <w:color w:val="000000" w:themeColor="text1"/>
          <w:lang w:val="en-US"/>
        </w:rPr>
        <w:t>has been shaped by evolution to appeal t</w:t>
      </w:r>
      <w:r w:rsidR="00614EBD">
        <w:rPr>
          <w:color w:val="000000" w:themeColor="text1"/>
          <w:lang w:val="en-US"/>
        </w:rPr>
        <w:t xml:space="preserve">o </w:t>
      </w:r>
      <w:r w:rsidR="0008454C" w:rsidRPr="008050E5">
        <w:rPr>
          <w:color w:val="000000" w:themeColor="text1"/>
          <w:lang w:val="en-US"/>
        </w:rPr>
        <w:t>large mammals</w:t>
      </w:r>
      <w:r w:rsidR="00614EBD">
        <w:rPr>
          <w:color w:val="000000" w:themeColor="text1"/>
          <w:lang w:val="en-US"/>
        </w:rPr>
        <w:t xml:space="preserve">—or at least to attach to them. Our study suggests that, in the Ethiopian highlands, it seems to be geladas in particular that help </w:t>
      </w:r>
      <w:r w:rsidR="00614EBD" w:rsidRPr="00614EBD">
        <w:rPr>
          <w:i/>
          <w:iCs/>
          <w:color w:val="000000" w:themeColor="text1"/>
          <w:lang w:val="en-US"/>
        </w:rPr>
        <w:t xml:space="preserve">A. </w:t>
      </w:r>
      <w:proofErr w:type="spellStart"/>
      <w:r w:rsidR="00614EBD" w:rsidRPr="00614EBD">
        <w:rPr>
          <w:i/>
          <w:iCs/>
          <w:color w:val="000000" w:themeColor="text1"/>
          <w:lang w:val="en-US"/>
        </w:rPr>
        <w:t>melanantha</w:t>
      </w:r>
      <w:proofErr w:type="spellEnd"/>
      <w:r w:rsidR="00614EBD">
        <w:rPr>
          <w:color w:val="000000" w:themeColor="text1"/>
          <w:lang w:val="en-US"/>
        </w:rPr>
        <w:t xml:space="preserve"> to flourish. </w:t>
      </w:r>
      <w:r w:rsidR="0008454C" w:rsidRPr="008050E5">
        <w:rPr>
          <w:color w:val="000000" w:themeColor="text1"/>
          <w:lang w:val="en-US"/>
        </w:rPr>
        <w:t xml:space="preserve">Further information on the dispersal ecology of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08454C" w:rsidRPr="008050E5">
        <w:rPr>
          <w:color w:val="000000" w:themeColor="text1"/>
          <w:lang w:val="en-US"/>
        </w:rPr>
        <w:t xml:space="preserve"> </w:t>
      </w:r>
      <w:r w:rsidR="00DC134B" w:rsidRPr="008050E5">
        <w:rPr>
          <w:color w:val="000000" w:themeColor="text1"/>
          <w:lang w:val="en-US"/>
        </w:rPr>
        <w:t xml:space="preserve">is necessary to </w:t>
      </w:r>
      <w:r w:rsidR="00614EBD">
        <w:rPr>
          <w:color w:val="000000" w:themeColor="text1"/>
          <w:lang w:val="en-US"/>
        </w:rPr>
        <w:t>explore</w:t>
      </w:r>
      <w:r w:rsidR="00614EBD" w:rsidRPr="008050E5">
        <w:rPr>
          <w:color w:val="000000" w:themeColor="text1"/>
          <w:lang w:val="en-US"/>
        </w:rPr>
        <w:t xml:space="preserve"> </w:t>
      </w:r>
      <w:r w:rsidR="00614EBD">
        <w:rPr>
          <w:color w:val="000000" w:themeColor="text1"/>
          <w:lang w:val="en-US"/>
        </w:rPr>
        <w:t>co-evolution between this plant and mammal communities</w:t>
      </w:r>
      <w:r w:rsidR="0008454C" w:rsidRPr="008050E5">
        <w:rPr>
          <w:color w:val="000000" w:themeColor="text1"/>
          <w:lang w:val="en-US"/>
        </w:rPr>
        <w:t>.</w:t>
      </w:r>
      <w:r w:rsidR="004B51FC">
        <w:rPr>
          <w:color w:val="000000" w:themeColor="text1"/>
          <w:lang w:val="en-US"/>
        </w:rPr>
        <w:t xml:space="preserve"> </w:t>
      </w:r>
    </w:p>
    <w:p w14:paraId="421DBAB6" w14:textId="77777777" w:rsidR="00614EBD" w:rsidRPr="00CE2796" w:rsidRDefault="00614EBD" w:rsidP="00E65B92">
      <w:pPr>
        <w:spacing w:line="480" w:lineRule="auto"/>
        <w:rPr>
          <w:color w:val="000000" w:themeColor="text1"/>
          <w:lang w:val="en-US"/>
        </w:rPr>
      </w:pPr>
    </w:p>
    <w:p w14:paraId="61AD4736" w14:textId="1F04A8A4" w:rsidR="00A21AA9" w:rsidRPr="008050E5" w:rsidRDefault="002A2B68" w:rsidP="00084B4A">
      <w:pPr>
        <w:spacing w:line="480" w:lineRule="auto"/>
        <w:rPr>
          <w:color w:val="000000" w:themeColor="text1"/>
          <w:lang w:val="en-US"/>
        </w:rPr>
      </w:pPr>
      <w:r w:rsidRPr="008050E5">
        <w:rPr>
          <w:color w:val="000000" w:themeColor="text1"/>
          <w:lang w:val="en-US"/>
        </w:rPr>
        <w:lastRenderedPageBreak/>
        <w:t>Here we</w:t>
      </w:r>
      <w:r w:rsidR="007F3785" w:rsidRPr="008050E5">
        <w:rPr>
          <w:color w:val="000000" w:themeColor="text1"/>
          <w:lang w:val="en-US"/>
        </w:rPr>
        <w:t xml:space="preserve"> have described a case of</w:t>
      </w:r>
      <w:r w:rsidRPr="008050E5">
        <w:rPr>
          <w:color w:val="000000" w:themeColor="text1"/>
          <w:lang w:val="en-US"/>
        </w:rPr>
        <w:t xml:space="preserve"> </w:t>
      </w:r>
      <w:proofErr w:type="spellStart"/>
      <w:r w:rsidRPr="008050E5">
        <w:rPr>
          <w:color w:val="000000" w:themeColor="text1"/>
          <w:lang w:val="en-US"/>
        </w:rPr>
        <w:t>epizoochorous</w:t>
      </w:r>
      <w:proofErr w:type="spellEnd"/>
      <w:r w:rsidR="007F3785" w:rsidRPr="008050E5">
        <w:rPr>
          <w:color w:val="000000" w:themeColor="text1"/>
          <w:lang w:val="en-US"/>
        </w:rPr>
        <w:t xml:space="preserve"> seed dispersal in a grassland primate.</w:t>
      </w:r>
      <w:r w:rsidRPr="008050E5">
        <w:rPr>
          <w:color w:val="000000" w:themeColor="text1"/>
          <w:lang w:val="en-US"/>
        </w:rPr>
        <w:t xml:space="preserve"> </w:t>
      </w:r>
      <w:r w:rsidR="00C35286" w:rsidRPr="008050E5">
        <w:rPr>
          <w:color w:val="000000" w:themeColor="text1"/>
          <w:lang w:val="en-US"/>
        </w:rPr>
        <w:t>Geladas</w:t>
      </w:r>
      <w:r w:rsidR="00E35A68" w:rsidRPr="008050E5">
        <w:rPr>
          <w:color w:val="000000" w:themeColor="text1"/>
          <w:lang w:val="en-US"/>
        </w:rPr>
        <w:t xml:space="preserve"> appear to</w:t>
      </w:r>
      <w:r w:rsidR="00C35286" w:rsidRPr="008050E5">
        <w:rPr>
          <w:color w:val="000000" w:themeColor="text1"/>
          <w:lang w:val="en-US"/>
        </w:rPr>
        <w:t xml:space="preserve"> regularly</w:t>
      </w:r>
      <w:r w:rsidR="00CC20E4" w:rsidRPr="008050E5">
        <w:rPr>
          <w:color w:val="000000" w:themeColor="text1"/>
          <w:lang w:val="en-US"/>
        </w:rPr>
        <w:t xml:space="preserve"> and</w:t>
      </w:r>
      <w:r w:rsidR="00E35A68" w:rsidRPr="008050E5">
        <w:rPr>
          <w:color w:val="000000" w:themeColor="text1"/>
          <w:lang w:val="en-US"/>
        </w:rPr>
        <w:t xml:space="preserve"> </w:t>
      </w:r>
      <w:r w:rsidR="00CC20E4" w:rsidRPr="008050E5">
        <w:rPr>
          <w:color w:val="000000" w:themeColor="text1"/>
          <w:lang w:val="en-US"/>
        </w:rPr>
        <w:t>effectively</w:t>
      </w:r>
      <w:r w:rsidR="00C35286" w:rsidRPr="008050E5">
        <w:rPr>
          <w:color w:val="000000" w:themeColor="text1"/>
          <w:lang w:val="en-US"/>
        </w:rPr>
        <w:t xml:space="preserve"> transport the seeds of a </w:t>
      </w:r>
      <w:r w:rsidR="00CC20E4" w:rsidRPr="008050E5">
        <w:rPr>
          <w:color w:val="000000" w:themeColor="text1"/>
          <w:lang w:val="en-US"/>
        </w:rPr>
        <w:t>frequently</w:t>
      </w:r>
      <w:r w:rsidR="00C35286" w:rsidRPr="008050E5">
        <w:rPr>
          <w:color w:val="000000" w:themeColor="text1"/>
          <w:lang w:val="en-US"/>
        </w:rPr>
        <w:t xml:space="preserve"> consumed</w:t>
      </w:r>
      <w:r w:rsidR="0074467E" w:rsidRPr="008050E5">
        <w:rPr>
          <w:color w:val="000000" w:themeColor="text1"/>
          <w:lang w:val="en-US"/>
        </w:rPr>
        <w:t xml:space="preserve"> herbaceous</w:t>
      </w:r>
      <w:r w:rsidR="00C35286" w:rsidRPr="008050E5">
        <w:rPr>
          <w:color w:val="000000" w:themeColor="text1"/>
          <w:lang w:val="en-US"/>
        </w:rPr>
        <w:t xml:space="preserve"> forb, </w:t>
      </w:r>
      <w:r w:rsidR="00C35286" w:rsidRPr="008050E5">
        <w:rPr>
          <w:i/>
          <w:color w:val="000000" w:themeColor="text1"/>
          <w:lang w:val="en-US"/>
        </w:rPr>
        <w:t xml:space="preserve">A. </w:t>
      </w:r>
      <w:r w:rsidR="00532CFF" w:rsidRPr="008050E5">
        <w:rPr>
          <w:i/>
          <w:color w:val="000000" w:themeColor="text1"/>
          <w:lang w:val="en-US"/>
        </w:rPr>
        <w:t>melanantha</w:t>
      </w:r>
      <w:r w:rsidR="00C35286" w:rsidRPr="008050E5">
        <w:rPr>
          <w:color w:val="000000" w:themeColor="text1"/>
          <w:lang w:val="en-US"/>
        </w:rPr>
        <w:t xml:space="preserve">, in their fur in </w:t>
      </w:r>
      <w:r w:rsidR="005B514F" w:rsidRPr="008050E5">
        <w:rPr>
          <w:color w:val="000000" w:themeColor="text1"/>
          <w:lang w:val="en-US"/>
        </w:rPr>
        <w:t>large</w:t>
      </w:r>
      <w:r w:rsidR="00C35286" w:rsidRPr="008050E5">
        <w:rPr>
          <w:color w:val="000000" w:themeColor="text1"/>
          <w:lang w:val="en-US"/>
        </w:rPr>
        <w:t xml:space="preserve"> quantities, and they do not appear to actively remove the seeds during self- or social grooming. </w:t>
      </w:r>
      <w:r w:rsidR="003B6FED" w:rsidRPr="008050E5">
        <w:rPr>
          <w:color w:val="000000" w:themeColor="text1"/>
          <w:lang w:val="en-US"/>
        </w:rPr>
        <w:t xml:space="preserve">These circumstances </w:t>
      </w:r>
      <w:r w:rsidRPr="008050E5">
        <w:rPr>
          <w:color w:val="000000" w:themeColor="text1"/>
          <w:lang w:val="en-US"/>
        </w:rPr>
        <w:t xml:space="preserve">contrast </w:t>
      </w:r>
      <w:r w:rsidR="003B6FED" w:rsidRPr="008050E5">
        <w:rPr>
          <w:color w:val="000000" w:themeColor="text1"/>
          <w:lang w:val="en-US"/>
        </w:rPr>
        <w:t>with</w:t>
      </w:r>
      <w:r w:rsidRPr="008050E5">
        <w:rPr>
          <w:color w:val="000000" w:themeColor="text1"/>
          <w:lang w:val="en-US"/>
        </w:rPr>
        <w:t xml:space="preserve"> the only other description of </w:t>
      </w:r>
      <w:proofErr w:type="spellStart"/>
      <w:r w:rsidRPr="008050E5">
        <w:rPr>
          <w:color w:val="000000" w:themeColor="text1"/>
          <w:lang w:val="en-US"/>
        </w:rPr>
        <w:t>epizoochorous</w:t>
      </w:r>
      <w:proofErr w:type="spellEnd"/>
      <w:r w:rsidRPr="008050E5">
        <w:rPr>
          <w:color w:val="000000" w:themeColor="text1"/>
          <w:lang w:val="en-US"/>
        </w:rPr>
        <w:t xml:space="preserve"> seed dispersal in a primate (Chen et al. 2018)</w:t>
      </w:r>
      <w:r w:rsidR="0008454C" w:rsidRPr="008050E5">
        <w:rPr>
          <w:color w:val="000000" w:themeColor="text1"/>
          <w:lang w:val="en-US"/>
        </w:rPr>
        <w:t>,</w:t>
      </w:r>
      <w:r w:rsidRPr="008050E5">
        <w:rPr>
          <w:color w:val="000000" w:themeColor="text1"/>
          <w:lang w:val="en-US"/>
        </w:rPr>
        <w:t xml:space="preserve"> in which </w:t>
      </w:r>
      <w:r w:rsidR="00392D09" w:rsidRPr="00B7615C">
        <w:rPr>
          <w:rFonts w:eastAsiaTheme="minorHAnsi"/>
          <w:lang w:val="en-US"/>
        </w:rPr>
        <w:t>free-ranging</w:t>
      </w:r>
      <w:r w:rsidR="00392D09">
        <w:rPr>
          <w:rFonts w:eastAsiaTheme="minorHAnsi"/>
          <w:lang w:val="en-US"/>
        </w:rPr>
        <w:t xml:space="preserve"> </w:t>
      </w:r>
      <w:r w:rsidR="00392D09" w:rsidRPr="00B7615C">
        <w:rPr>
          <w:rFonts w:eastAsiaTheme="minorHAnsi"/>
          <w:lang w:val="en-US"/>
        </w:rPr>
        <w:t>golden snub-nosed monkeys (</w:t>
      </w:r>
      <w:proofErr w:type="spellStart"/>
      <w:r w:rsidR="00392D09" w:rsidRPr="00B7615C">
        <w:rPr>
          <w:rFonts w:eastAsiaTheme="minorHAnsi"/>
          <w:i/>
          <w:lang w:val="en-US"/>
        </w:rPr>
        <w:t>Rhinopithecus</w:t>
      </w:r>
      <w:proofErr w:type="spellEnd"/>
      <w:r w:rsidR="00392D09" w:rsidRPr="00B7615C">
        <w:rPr>
          <w:rFonts w:eastAsiaTheme="minorHAnsi"/>
          <w:i/>
          <w:lang w:val="en-US"/>
        </w:rPr>
        <w:t xml:space="preserve"> </w:t>
      </w:r>
      <w:proofErr w:type="spellStart"/>
      <w:r w:rsidR="00392D09" w:rsidRPr="00B7615C">
        <w:rPr>
          <w:rFonts w:eastAsiaTheme="minorHAnsi"/>
          <w:i/>
          <w:lang w:val="en-US"/>
        </w:rPr>
        <w:t>roxellana</w:t>
      </w:r>
      <w:proofErr w:type="spellEnd"/>
      <w:r w:rsidR="00392D09" w:rsidRPr="00B7615C">
        <w:rPr>
          <w:rFonts w:eastAsiaTheme="minorHAnsi"/>
          <w:lang w:val="en-US"/>
        </w:rPr>
        <w:t xml:space="preserve">) in the temperate forests of central China </w:t>
      </w:r>
      <w:r w:rsidRPr="008050E5">
        <w:rPr>
          <w:color w:val="000000" w:themeColor="text1"/>
          <w:lang w:val="en-US"/>
        </w:rPr>
        <w:t xml:space="preserve">carried </w:t>
      </w:r>
      <w:r w:rsidR="000D5CCC" w:rsidRPr="008050E5">
        <w:rPr>
          <w:color w:val="000000" w:themeColor="text1"/>
          <w:lang w:val="en-US"/>
        </w:rPr>
        <w:t xml:space="preserve">haired, hooked, or awned </w:t>
      </w:r>
      <w:r w:rsidR="003B6FED" w:rsidRPr="008050E5">
        <w:rPr>
          <w:color w:val="000000" w:themeColor="text1"/>
          <w:lang w:val="en-US"/>
        </w:rPr>
        <w:t>seeds on their fur derived primarily from three herbaceous plants (</w:t>
      </w:r>
      <w:proofErr w:type="spellStart"/>
      <w:r w:rsidR="003B6FED" w:rsidRPr="008050E5">
        <w:rPr>
          <w:i/>
          <w:color w:val="000000" w:themeColor="text1"/>
          <w:lang w:val="en-US"/>
        </w:rPr>
        <w:t>Geum</w:t>
      </w:r>
      <w:proofErr w:type="spellEnd"/>
      <w:r w:rsidR="003B6FED" w:rsidRPr="008050E5">
        <w:rPr>
          <w:i/>
          <w:color w:val="000000" w:themeColor="text1"/>
          <w:lang w:val="en-US"/>
        </w:rPr>
        <w:t xml:space="preserve"> </w:t>
      </w:r>
      <w:proofErr w:type="spellStart"/>
      <w:r w:rsidR="003B6FED" w:rsidRPr="008050E5">
        <w:rPr>
          <w:i/>
          <w:color w:val="000000" w:themeColor="text1"/>
          <w:lang w:val="en-US"/>
        </w:rPr>
        <w:t>aleppicum</w:t>
      </w:r>
      <w:proofErr w:type="spellEnd"/>
      <w:r w:rsidR="003B6FED" w:rsidRPr="008050E5">
        <w:rPr>
          <w:color w:val="000000" w:themeColor="text1"/>
          <w:lang w:val="en-US"/>
        </w:rPr>
        <w:t xml:space="preserve">, </w:t>
      </w:r>
      <w:proofErr w:type="spellStart"/>
      <w:r w:rsidR="003B6FED" w:rsidRPr="008050E5">
        <w:rPr>
          <w:i/>
          <w:color w:val="000000" w:themeColor="text1"/>
          <w:lang w:val="en-US"/>
        </w:rPr>
        <w:t>Torilis</w:t>
      </w:r>
      <w:proofErr w:type="spellEnd"/>
      <w:r w:rsidR="003B6FED" w:rsidRPr="008050E5">
        <w:rPr>
          <w:i/>
          <w:color w:val="000000" w:themeColor="text1"/>
          <w:lang w:val="en-US"/>
        </w:rPr>
        <w:t xml:space="preserve"> japonica</w:t>
      </w:r>
      <w:r w:rsidR="003B6FED" w:rsidRPr="008050E5">
        <w:rPr>
          <w:color w:val="000000" w:themeColor="text1"/>
          <w:lang w:val="en-US"/>
        </w:rPr>
        <w:t xml:space="preserve">, and </w:t>
      </w:r>
      <w:r w:rsidR="003B6FED" w:rsidRPr="008050E5">
        <w:rPr>
          <w:i/>
          <w:color w:val="000000" w:themeColor="text1"/>
          <w:lang w:val="en-US"/>
        </w:rPr>
        <w:t xml:space="preserve">Agrimonia </w:t>
      </w:r>
      <w:proofErr w:type="spellStart"/>
      <w:r w:rsidR="00702EA5">
        <w:rPr>
          <w:i/>
          <w:color w:val="000000" w:themeColor="text1"/>
          <w:lang w:val="en-US"/>
        </w:rPr>
        <w:t>p</w:t>
      </w:r>
      <w:r w:rsidR="004E40CA">
        <w:rPr>
          <w:i/>
          <w:color w:val="000000" w:themeColor="text1"/>
          <w:lang w:val="en-US"/>
        </w:rPr>
        <w:t>ilosa</w:t>
      </w:r>
      <w:proofErr w:type="spellEnd"/>
      <w:r w:rsidR="003B6FED" w:rsidRPr="008050E5">
        <w:rPr>
          <w:color w:val="000000" w:themeColor="text1"/>
          <w:lang w:val="en-US"/>
        </w:rPr>
        <w:t>)</w:t>
      </w:r>
      <w:r w:rsidR="00392D09" w:rsidRPr="008050E5">
        <w:rPr>
          <w:color w:val="000000" w:themeColor="text1"/>
          <w:lang w:val="en-US"/>
        </w:rPr>
        <w:t xml:space="preserve"> which they </w:t>
      </w:r>
      <w:r w:rsidR="00CC10AD" w:rsidRPr="008050E5">
        <w:rPr>
          <w:color w:val="000000" w:themeColor="text1"/>
          <w:lang w:val="en-US"/>
        </w:rPr>
        <w:t>do not consume</w:t>
      </w:r>
      <w:r w:rsidR="003B6FED" w:rsidRPr="008050E5">
        <w:rPr>
          <w:color w:val="000000" w:themeColor="text1"/>
          <w:lang w:val="en-US"/>
        </w:rPr>
        <w:t xml:space="preserve"> </w:t>
      </w:r>
      <w:r w:rsidR="00CC10AD" w:rsidRPr="008050E5">
        <w:rPr>
          <w:color w:val="000000" w:themeColor="text1"/>
          <w:lang w:val="en-US"/>
        </w:rPr>
        <w:t>(</w:t>
      </w:r>
      <w:proofErr w:type="spellStart"/>
      <w:r w:rsidR="003B6FED" w:rsidRPr="008050E5">
        <w:rPr>
          <w:color w:val="000000" w:themeColor="text1"/>
          <w:lang w:val="en-US"/>
        </w:rPr>
        <w:t>Zuofo</w:t>
      </w:r>
      <w:proofErr w:type="spellEnd"/>
      <w:r w:rsidR="003B6FED" w:rsidRPr="008050E5">
        <w:rPr>
          <w:color w:val="000000" w:themeColor="text1"/>
          <w:lang w:val="en-US"/>
        </w:rPr>
        <w:t xml:space="preserve"> Xiang, </w:t>
      </w:r>
      <w:r w:rsidR="00CC10AD" w:rsidRPr="008050E5">
        <w:rPr>
          <w:i/>
          <w:color w:val="000000" w:themeColor="text1"/>
          <w:lang w:val="en-US"/>
        </w:rPr>
        <w:t xml:space="preserve">pers. </w:t>
      </w:r>
      <w:r w:rsidR="004E40CA" w:rsidRPr="008050E5">
        <w:rPr>
          <w:i/>
          <w:color w:val="000000" w:themeColor="text1"/>
          <w:lang w:val="en-US"/>
        </w:rPr>
        <w:t>C</w:t>
      </w:r>
      <w:r w:rsidR="00CC10AD" w:rsidRPr="008050E5">
        <w:rPr>
          <w:i/>
          <w:color w:val="000000" w:themeColor="text1"/>
          <w:lang w:val="en-US"/>
        </w:rPr>
        <w:t>omm.</w:t>
      </w:r>
      <w:r w:rsidR="00CC10AD" w:rsidRPr="008050E5">
        <w:rPr>
          <w:color w:val="000000" w:themeColor="text1"/>
          <w:lang w:val="en-US"/>
        </w:rPr>
        <w:t>)</w:t>
      </w:r>
      <w:r w:rsidR="003B6FED" w:rsidRPr="008050E5">
        <w:rPr>
          <w:color w:val="000000" w:themeColor="text1"/>
          <w:lang w:val="en-US"/>
        </w:rPr>
        <w:t xml:space="preserve">. The </w:t>
      </w:r>
      <w:r w:rsidRPr="008050E5">
        <w:rPr>
          <w:color w:val="000000" w:themeColor="text1"/>
          <w:lang w:val="en-US"/>
        </w:rPr>
        <w:t xml:space="preserve">relationship between geladas and </w:t>
      </w:r>
      <w:r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seems distinctive in the extent to which geladas rely on </w:t>
      </w:r>
      <w:r w:rsidR="00C35286"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as a food source</w:t>
      </w:r>
      <w:r w:rsidR="004462EC" w:rsidRPr="008050E5">
        <w:rPr>
          <w:color w:val="000000" w:themeColor="text1"/>
          <w:lang w:val="en-US"/>
        </w:rPr>
        <w:t xml:space="preserve"> and </w:t>
      </w:r>
      <w:r w:rsidR="000D75F6" w:rsidRPr="008050E5">
        <w:rPr>
          <w:color w:val="000000" w:themeColor="text1"/>
          <w:lang w:val="en-US"/>
        </w:rPr>
        <w:t xml:space="preserve">potentially </w:t>
      </w:r>
      <w:r w:rsidR="004462EC" w:rsidRPr="008050E5">
        <w:rPr>
          <w:color w:val="000000" w:themeColor="text1"/>
          <w:lang w:val="en-US"/>
        </w:rPr>
        <w:t xml:space="preserve">exert both positive and negative fitness impacts on </w:t>
      </w:r>
      <w:r w:rsidR="00DC134B" w:rsidRPr="008050E5">
        <w:rPr>
          <w:color w:val="000000" w:themeColor="text1"/>
          <w:lang w:val="en-US"/>
        </w:rPr>
        <w:t>a single</w:t>
      </w:r>
      <w:r w:rsidR="004462EC" w:rsidRPr="008050E5">
        <w:rPr>
          <w:color w:val="000000" w:themeColor="text1"/>
          <w:lang w:val="en-US"/>
        </w:rPr>
        <w:t xml:space="preserve"> plant</w:t>
      </w:r>
      <w:r w:rsidR="00DC134B" w:rsidRPr="008050E5">
        <w:rPr>
          <w:color w:val="000000" w:themeColor="text1"/>
          <w:lang w:val="en-US"/>
        </w:rPr>
        <w:t xml:space="preserve"> species</w:t>
      </w:r>
      <w:r w:rsidRPr="008050E5">
        <w:rPr>
          <w:color w:val="000000" w:themeColor="text1"/>
          <w:lang w:val="en-US"/>
        </w:rPr>
        <w:t>. While much remains to be discovered in this system, w</w:t>
      </w:r>
      <w:r w:rsidR="007F3785" w:rsidRPr="008050E5">
        <w:rPr>
          <w:color w:val="000000" w:themeColor="text1"/>
          <w:lang w:val="en-US"/>
        </w:rPr>
        <w:t xml:space="preserve">e hope that </w:t>
      </w:r>
      <w:r w:rsidR="005813CA">
        <w:rPr>
          <w:color w:val="000000" w:themeColor="text1"/>
          <w:lang w:val="en-US"/>
        </w:rPr>
        <w:t>the results presented here</w:t>
      </w:r>
      <w:r w:rsidR="007F3785" w:rsidRPr="008050E5">
        <w:rPr>
          <w:color w:val="000000" w:themeColor="text1"/>
          <w:lang w:val="en-US"/>
        </w:rPr>
        <w:t xml:space="preserve"> </w:t>
      </w:r>
      <w:r w:rsidRPr="008050E5">
        <w:rPr>
          <w:color w:val="000000" w:themeColor="text1"/>
          <w:lang w:val="en-US"/>
        </w:rPr>
        <w:t xml:space="preserve">will help bring to light </w:t>
      </w:r>
      <w:r w:rsidR="004462EC" w:rsidRPr="008050E5">
        <w:rPr>
          <w:color w:val="000000" w:themeColor="text1"/>
          <w:lang w:val="en-US"/>
        </w:rPr>
        <w:t>more</w:t>
      </w:r>
      <w:r w:rsidRPr="008050E5">
        <w:rPr>
          <w:color w:val="000000" w:themeColor="text1"/>
          <w:lang w:val="en-US"/>
        </w:rPr>
        <w:t xml:space="preserve"> instances of </w:t>
      </w:r>
      <w:proofErr w:type="spellStart"/>
      <w:r w:rsidRPr="008050E5">
        <w:rPr>
          <w:color w:val="000000" w:themeColor="text1"/>
          <w:lang w:val="en-US"/>
        </w:rPr>
        <w:t>epizoochorous</w:t>
      </w:r>
      <w:proofErr w:type="spellEnd"/>
      <w:r w:rsidRPr="008050E5">
        <w:rPr>
          <w:color w:val="000000" w:themeColor="text1"/>
          <w:lang w:val="en-US"/>
        </w:rPr>
        <w:t xml:space="preserve"> seed dispersal in primates and </w:t>
      </w:r>
      <w:r w:rsidR="005B514F" w:rsidRPr="008050E5">
        <w:rPr>
          <w:color w:val="000000" w:themeColor="text1"/>
          <w:lang w:val="en-US"/>
        </w:rPr>
        <w:t>add to</w:t>
      </w:r>
      <w:r w:rsidRPr="008050E5">
        <w:rPr>
          <w:color w:val="000000" w:themeColor="text1"/>
          <w:lang w:val="en-US"/>
        </w:rPr>
        <w:t xml:space="preserve"> </w:t>
      </w:r>
      <w:r w:rsidR="005B514F" w:rsidRPr="008050E5">
        <w:rPr>
          <w:color w:val="000000" w:themeColor="text1"/>
          <w:lang w:val="en-US"/>
        </w:rPr>
        <w:t>our</w:t>
      </w:r>
      <w:r w:rsidR="004462EC" w:rsidRPr="008050E5">
        <w:rPr>
          <w:color w:val="000000" w:themeColor="text1"/>
          <w:lang w:val="en-US"/>
        </w:rPr>
        <w:t xml:space="preserve"> understanding of</w:t>
      </w:r>
      <w:r w:rsidR="007F3785" w:rsidRPr="008050E5">
        <w:rPr>
          <w:color w:val="000000" w:themeColor="text1"/>
          <w:lang w:val="en-US"/>
        </w:rPr>
        <w:t xml:space="preserve"> </w:t>
      </w:r>
      <w:r w:rsidR="004462EC" w:rsidRPr="008050E5">
        <w:rPr>
          <w:color w:val="000000" w:themeColor="text1"/>
          <w:lang w:val="en-US"/>
        </w:rPr>
        <w:t xml:space="preserve">how </w:t>
      </w:r>
      <w:r w:rsidRPr="008050E5">
        <w:rPr>
          <w:color w:val="000000" w:themeColor="text1"/>
          <w:lang w:val="en-US"/>
        </w:rPr>
        <w:t xml:space="preserve">primates </w:t>
      </w:r>
      <w:r w:rsidR="004462EC" w:rsidRPr="008050E5">
        <w:rPr>
          <w:color w:val="000000" w:themeColor="text1"/>
          <w:lang w:val="en-US"/>
        </w:rPr>
        <w:t>contribute to ecosystem function.</w:t>
      </w:r>
    </w:p>
    <w:p w14:paraId="4F91DDB9" w14:textId="1FC1C250" w:rsidR="009F21F9" w:rsidRDefault="009F21F9" w:rsidP="00E65B92">
      <w:pPr>
        <w:spacing w:line="480" w:lineRule="auto"/>
        <w:rPr>
          <w:color w:val="000000" w:themeColor="text1"/>
          <w:lang w:val="en-US"/>
        </w:rPr>
      </w:pPr>
    </w:p>
    <w:p w14:paraId="63783CBA" w14:textId="77777777" w:rsidR="00F61427" w:rsidRPr="008050E5" w:rsidRDefault="00F61427" w:rsidP="00E65B92">
      <w:pPr>
        <w:spacing w:line="480" w:lineRule="auto"/>
        <w:rPr>
          <w:color w:val="000000" w:themeColor="text1"/>
          <w:lang w:val="en-US"/>
        </w:rPr>
      </w:pPr>
    </w:p>
    <w:p w14:paraId="29F3ECC2" w14:textId="77777777" w:rsidR="009F21F9" w:rsidRPr="008050E5" w:rsidRDefault="009F21F9" w:rsidP="00E65B92">
      <w:pPr>
        <w:spacing w:line="480" w:lineRule="auto"/>
        <w:rPr>
          <w:b/>
          <w:color w:val="000000" w:themeColor="text1"/>
          <w:lang w:val="en-US"/>
        </w:rPr>
      </w:pPr>
      <w:r w:rsidRPr="008050E5">
        <w:rPr>
          <w:b/>
          <w:color w:val="000000" w:themeColor="text1"/>
          <w:lang w:val="en-US"/>
        </w:rPr>
        <w:t>ACKNOWLEDGMENTS</w:t>
      </w:r>
    </w:p>
    <w:p w14:paraId="0DCE8D32" w14:textId="77777777" w:rsidR="00F35E2D" w:rsidRPr="008050E5" w:rsidRDefault="00F35E2D" w:rsidP="00E65B92">
      <w:pPr>
        <w:spacing w:line="480" w:lineRule="auto"/>
        <w:rPr>
          <w:b/>
          <w:color w:val="000000" w:themeColor="text1"/>
          <w:lang w:val="en-US"/>
        </w:rPr>
      </w:pPr>
    </w:p>
    <w:p w14:paraId="76F3C466" w14:textId="338DC8BC" w:rsidR="00F35E2D" w:rsidRDefault="005813CA" w:rsidP="00E65B92">
      <w:pPr>
        <w:autoSpaceDE w:val="0"/>
        <w:autoSpaceDN w:val="0"/>
        <w:adjustRightInd w:val="0"/>
        <w:spacing w:line="480" w:lineRule="auto"/>
        <w:rPr>
          <w:rFonts w:eastAsiaTheme="minorHAnsi"/>
          <w:color w:val="000000" w:themeColor="text1"/>
          <w:lang w:val="en-US"/>
        </w:rPr>
      </w:pPr>
      <w:r w:rsidRPr="004D6C5B">
        <w:rPr>
          <w:rFonts w:eastAsiaTheme="minorHAnsi"/>
          <w:color w:val="000000" w:themeColor="text1"/>
          <w:lang w:val="en-US"/>
        </w:rPr>
        <w:t xml:space="preserve">The authors thank the Ethiopian Wildlife Conservation Authority, Amhara Regional government, and </w:t>
      </w:r>
      <w:proofErr w:type="spellStart"/>
      <w:r w:rsidRPr="004D6C5B">
        <w:rPr>
          <w:rFonts w:eastAsiaTheme="minorHAnsi"/>
          <w:color w:val="000000" w:themeColor="text1"/>
          <w:lang w:val="en-US"/>
        </w:rPr>
        <w:t>Mehal</w:t>
      </w:r>
      <w:proofErr w:type="spellEnd"/>
      <w:r w:rsidRPr="004D6C5B">
        <w:rPr>
          <w:rFonts w:eastAsiaTheme="minorHAnsi"/>
          <w:color w:val="000000" w:themeColor="text1"/>
          <w:lang w:val="en-US"/>
        </w:rPr>
        <w:t xml:space="preserve"> </w:t>
      </w:r>
      <w:proofErr w:type="spellStart"/>
      <w:r w:rsidRPr="004D6C5B">
        <w:rPr>
          <w:rFonts w:eastAsiaTheme="minorHAnsi"/>
          <w:color w:val="000000" w:themeColor="text1"/>
          <w:lang w:val="en-US"/>
        </w:rPr>
        <w:t>Meda</w:t>
      </w:r>
      <w:proofErr w:type="spellEnd"/>
      <w:r w:rsidRPr="004D6C5B">
        <w:rPr>
          <w:rFonts w:eastAsiaTheme="minorHAnsi"/>
          <w:color w:val="000000" w:themeColor="text1"/>
          <w:lang w:val="en-US"/>
        </w:rPr>
        <w:t xml:space="preserve"> Woreda for permission to conduct this research, which was noninvasive and adhered to the legal requirements of Ethiopia. </w:t>
      </w:r>
      <w:r w:rsidRPr="00DD49F7">
        <w:rPr>
          <w:lang w:val="en-US"/>
        </w:rPr>
        <w:t xml:space="preserve">We thank Dean Gibson and San Diego Zoo, California State University Fullerton, Primate Conservation Inc., Gisela and Norman </w:t>
      </w:r>
      <w:proofErr w:type="spellStart"/>
      <w:r w:rsidRPr="00DD49F7">
        <w:rPr>
          <w:lang w:val="en-US"/>
        </w:rPr>
        <w:t>Fashing</w:t>
      </w:r>
      <w:proofErr w:type="spellEnd"/>
      <w:r w:rsidRPr="00DD49F7">
        <w:rPr>
          <w:lang w:val="en-US"/>
        </w:rPr>
        <w:t xml:space="preserve">, </w:t>
      </w:r>
      <w:r>
        <w:rPr>
          <w:lang w:val="en-US"/>
        </w:rPr>
        <w:t xml:space="preserve">Joseph and Patricia Healey, </w:t>
      </w:r>
      <w:r w:rsidRPr="00DD49F7">
        <w:rPr>
          <w:lang w:val="en-US"/>
        </w:rPr>
        <w:t xml:space="preserve">Anita and Hans-Peter </w:t>
      </w:r>
      <w:proofErr w:type="spellStart"/>
      <w:r w:rsidRPr="00DD49F7">
        <w:rPr>
          <w:lang w:val="en-US"/>
        </w:rPr>
        <w:t>Profunser</w:t>
      </w:r>
      <w:proofErr w:type="spellEnd"/>
      <w:r w:rsidRPr="00DD49F7">
        <w:rPr>
          <w:lang w:val="en-US"/>
        </w:rPr>
        <w:t xml:space="preserve">, and </w:t>
      </w:r>
      <w:r>
        <w:rPr>
          <w:lang w:val="en-US"/>
        </w:rPr>
        <w:t xml:space="preserve">the many </w:t>
      </w:r>
      <w:r w:rsidRPr="00DD49F7">
        <w:rPr>
          <w:lang w:val="en-US"/>
        </w:rPr>
        <w:t xml:space="preserve">contributors to the </w:t>
      </w:r>
      <w:r w:rsidRPr="00DD49F7">
        <w:rPr>
          <w:lang w:val="en-US"/>
        </w:rPr>
        <w:lastRenderedPageBreak/>
        <w:t xml:space="preserve">Christopher </w:t>
      </w:r>
      <w:proofErr w:type="spellStart"/>
      <w:r w:rsidRPr="00DD49F7">
        <w:rPr>
          <w:lang w:val="en-US"/>
        </w:rPr>
        <w:t>Schroen</w:t>
      </w:r>
      <w:proofErr w:type="spellEnd"/>
      <w:r w:rsidRPr="00DD49F7">
        <w:rPr>
          <w:lang w:val="en-US"/>
        </w:rPr>
        <w:t xml:space="preserve"> Memorial Fund for their financial support of the long-term gelada research at Guassa. </w:t>
      </w:r>
      <w:proofErr w:type="spellStart"/>
      <w:r>
        <w:rPr>
          <w:lang w:val="en-US"/>
        </w:rPr>
        <w:t>Metikay</w:t>
      </w:r>
      <w:proofErr w:type="spellEnd"/>
      <w:r>
        <w:rPr>
          <w:lang w:val="en-US"/>
        </w:rPr>
        <w:t xml:space="preserve"> </w:t>
      </w:r>
      <w:proofErr w:type="spellStart"/>
      <w:r>
        <w:rPr>
          <w:lang w:val="en-US"/>
        </w:rPr>
        <w:t>Basasen</w:t>
      </w:r>
      <w:proofErr w:type="spellEnd"/>
      <w:r>
        <w:rPr>
          <w:lang w:val="en-US"/>
        </w:rPr>
        <w:t xml:space="preserve">, </w:t>
      </w:r>
      <w:proofErr w:type="spellStart"/>
      <w:r w:rsidRPr="00DD49F7">
        <w:rPr>
          <w:rFonts w:eastAsiaTheme="minorHAnsi"/>
          <w:color w:val="000000" w:themeColor="text1"/>
          <w:lang w:val="en-US"/>
        </w:rPr>
        <w:t>Badiloo</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Muluyee</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Shoafera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w:t>
      </w:r>
      <w:r>
        <w:rPr>
          <w:rFonts w:eastAsiaTheme="minorHAnsi"/>
          <w:color w:val="000000" w:themeColor="text1"/>
          <w:lang w:val="en-US"/>
        </w:rPr>
        <w:t>s</w:t>
      </w:r>
      <w:r w:rsidRPr="00DD49F7">
        <w:rPr>
          <w:rFonts w:eastAsiaTheme="minorHAnsi"/>
          <w:color w:val="000000" w:themeColor="text1"/>
          <w:lang w:val="en-US"/>
        </w:rPr>
        <w:t>ema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Bantilka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Tessema</w:t>
      </w:r>
      <w:proofErr w:type="spellEnd"/>
      <w:r w:rsidRPr="00DD49F7">
        <w:rPr>
          <w:rFonts w:eastAsiaTheme="minorHAnsi"/>
          <w:color w:val="000000" w:themeColor="text1"/>
          <w:lang w:val="en-US"/>
        </w:rPr>
        <w:t xml:space="preserve">, and Tasso </w:t>
      </w:r>
      <w:proofErr w:type="spellStart"/>
      <w:r w:rsidRPr="00DD49F7">
        <w:rPr>
          <w:rFonts w:eastAsiaTheme="minorHAnsi"/>
          <w:color w:val="000000" w:themeColor="text1"/>
          <w:lang w:val="en-US"/>
        </w:rPr>
        <w:t>Wudimagegn</w:t>
      </w:r>
      <w:proofErr w:type="spellEnd"/>
      <w:r w:rsidRPr="00DD49F7">
        <w:rPr>
          <w:rFonts w:eastAsiaTheme="minorHAnsi"/>
          <w:color w:val="000000" w:themeColor="text1"/>
          <w:lang w:val="en-US"/>
        </w:rPr>
        <w:t xml:space="preserve"> provided crucial logistical support</w:t>
      </w:r>
      <w:r>
        <w:rPr>
          <w:rFonts w:eastAsiaTheme="minorHAnsi"/>
          <w:color w:val="000000" w:themeColor="text1"/>
          <w:lang w:val="en-US"/>
        </w:rPr>
        <w:t xml:space="preserve"> in the field</w:t>
      </w:r>
      <w:r w:rsidRPr="00DD49F7">
        <w:rPr>
          <w:rFonts w:eastAsiaTheme="minorHAnsi"/>
          <w:color w:val="000000" w:themeColor="text1"/>
          <w:lang w:val="en-US"/>
        </w:rPr>
        <w:t>.</w:t>
      </w:r>
    </w:p>
    <w:p w14:paraId="615AB387" w14:textId="77777777" w:rsidR="00702EA5" w:rsidRDefault="00702EA5" w:rsidP="00E65B92">
      <w:pPr>
        <w:autoSpaceDE w:val="0"/>
        <w:autoSpaceDN w:val="0"/>
        <w:adjustRightInd w:val="0"/>
        <w:spacing w:line="480" w:lineRule="auto"/>
        <w:rPr>
          <w:rFonts w:eastAsiaTheme="minorHAnsi"/>
          <w:color w:val="000000" w:themeColor="text1"/>
          <w:lang w:val="en-US"/>
        </w:rPr>
      </w:pPr>
    </w:p>
    <w:p w14:paraId="00C267AF" w14:textId="77777777" w:rsidR="00F35E2D" w:rsidRPr="008050E5" w:rsidRDefault="00F35E2D" w:rsidP="00F35E2D">
      <w:pPr>
        <w:spacing w:line="480" w:lineRule="auto"/>
        <w:rPr>
          <w:b/>
          <w:color w:val="000000" w:themeColor="text1"/>
          <w:lang w:val="en-US"/>
        </w:rPr>
      </w:pPr>
      <w:r w:rsidRPr="008050E5">
        <w:rPr>
          <w:b/>
          <w:color w:val="000000" w:themeColor="text1"/>
          <w:lang w:val="en-US"/>
        </w:rPr>
        <w:t>DATA AVAILABILITY STATEMENT</w:t>
      </w:r>
    </w:p>
    <w:p w14:paraId="3D1043F8" w14:textId="77777777" w:rsidR="00F35E2D" w:rsidRPr="008050E5" w:rsidRDefault="00F35E2D" w:rsidP="00F35E2D">
      <w:pPr>
        <w:spacing w:line="480" w:lineRule="auto"/>
        <w:rPr>
          <w:b/>
          <w:color w:val="000000" w:themeColor="text1"/>
          <w:lang w:val="en-US"/>
        </w:rPr>
      </w:pPr>
    </w:p>
    <w:p w14:paraId="340C5F0E" w14:textId="77777777" w:rsidR="00F35E2D" w:rsidRPr="008050E5" w:rsidRDefault="00F35E2D" w:rsidP="00F35E2D">
      <w:pPr>
        <w:spacing w:line="480" w:lineRule="auto"/>
        <w:rPr>
          <w:color w:val="000000" w:themeColor="text1"/>
          <w:lang w:val="en-US"/>
        </w:rPr>
      </w:pPr>
      <w:r w:rsidRPr="008050E5">
        <w:rPr>
          <w:color w:val="000000" w:themeColor="text1"/>
          <w:lang w:val="en-US"/>
        </w:rPr>
        <w:t>The data used in this study</w:t>
      </w:r>
      <w:r w:rsidR="00392D09" w:rsidRPr="008050E5">
        <w:rPr>
          <w:color w:val="000000" w:themeColor="text1"/>
          <w:lang w:val="en-US"/>
        </w:rPr>
        <w:t>, along with computer code to replicate the data analyses,</w:t>
      </w:r>
      <w:r w:rsidRPr="008050E5">
        <w:rPr>
          <w:color w:val="000000" w:themeColor="text1"/>
          <w:lang w:val="en-US"/>
        </w:rPr>
        <w:t xml:space="preserve"> </w:t>
      </w:r>
      <w:r w:rsidR="00392D09" w:rsidRPr="008050E5">
        <w:rPr>
          <w:color w:val="000000" w:themeColor="text1"/>
          <w:lang w:val="en-US"/>
        </w:rPr>
        <w:t>will be</w:t>
      </w:r>
      <w:r w:rsidRPr="008050E5">
        <w:rPr>
          <w:color w:val="000000" w:themeColor="text1"/>
          <w:lang w:val="en-US"/>
        </w:rPr>
        <w:t xml:space="preserve"> archived at the first author</w:t>
      </w:r>
      <w:r w:rsidR="00CC10AD" w:rsidRPr="008050E5">
        <w:rPr>
          <w:color w:val="000000" w:themeColor="text1"/>
          <w:lang w:val="en-US"/>
        </w:rPr>
        <w:t>’</w:t>
      </w:r>
      <w:r w:rsidRPr="008050E5">
        <w:rPr>
          <w:color w:val="000000" w:themeColor="text1"/>
          <w:lang w:val="en-US"/>
        </w:rPr>
        <w:t>s website (vivekvenkataraman.com).</w:t>
      </w:r>
    </w:p>
    <w:p w14:paraId="59A778D9" w14:textId="77777777" w:rsidR="00F35E2D" w:rsidRPr="00DD49F7" w:rsidRDefault="00F35E2D" w:rsidP="00E65B92">
      <w:pPr>
        <w:autoSpaceDE w:val="0"/>
        <w:autoSpaceDN w:val="0"/>
        <w:adjustRightInd w:val="0"/>
        <w:spacing w:line="480" w:lineRule="auto"/>
        <w:rPr>
          <w:rFonts w:eastAsiaTheme="minorHAnsi"/>
          <w:color w:val="000000" w:themeColor="text1"/>
          <w:lang w:val="en-US"/>
        </w:rPr>
      </w:pPr>
    </w:p>
    <w:p w14:paraId="08D3F1BB" w14:textId="77777777" w:rsidR="00A21AA9" w:rsidRPr="00DD49F7" w:rsidRDefault="00A21AA9" w:rsidP="00E65B92">
      <w:pPr>
        <w:spacing w:line="480" w:lineRule="auto"/>
        <w:rPr>
          <w:color w:val="000000" w:themeColor="text1"/>
          <w:lang w:val="en-US"/>
        </w:rPr>
      </w:pPr>
      <w:r w:rsidRPr="00DD49F7">
        <w:rPr>
          <w:color w:val="000000" w:themeColor="text1"/>
          <w:lang w:val="en-US"/>
        </w:rPr>
        <w:br w:type="page"/>
      </w:r>
    </w:p>
    <w:p w14:paraId="45ED3EB1" w14:textId="77777777" w:rsidR="00BF51FE" w:rsidRPr="008050E5" w:rsidRDefault="00F35E2D" w:rsidP="00CE2796">
      <w:pPr>
        <w:spacing w:line="480" w:lineRule="auto"/>
        <w:rPr>
          <w:b/>
          <w:color w:val="000000" w:themeColor="text1"/>
          <w:lang w:val="en-US"/>
        </w:rPr>
      </w:pPr>
      <w:r w:rsidRPr="008050E5">
        <w:rPr>
          <w:b/>
          <w:color w:val="000000" w:themeColor="text1"/>
          <w:lang w:val="en-US"/>
        </w:rPr>
        <w:lastRenderedPageBreak/>
        <w:t>LITERATURE CITED</w:t>
      </w:r>
    </w:p>
    <w:p w14:paraId="78AE5595" w14:textId="77777777" w:rsidR="005835FF" w:rsidRPr="005835FF" w:rsidRDefault="005835FF" w:rsidP="00CE2796">
      <w:pPr>
        <w:spacing w:line="480" w:lineRule="auto"/>
        <w:ind w:left="720" w:hanging="720"/>
        <w:rPr>
          <w:lang w:val="en-US"/>
        </w:rPr>
      </w:pPr>
    </w:p>
    <w:p w14:paraId="5B75FC72" w14:textId="71D71D61" w:rsidR="005835FF" w:rsidRPr="005835FF" w:rsidRDefault="005835FF" w:rsidP="00084B4A">
      <w:pPr>
        <w:spacing w:line="480" w:lineRule="auto"/>
        <w:ind w:left="720" w:hanging="720"/>
        <w:rPr>
          <w:lang w:val="en-US"/>
        </w:rPr>
      </w:pPr>
      <w:r w:rsidRPr="00084B4A">
        <w:rPr>
          <w:color w:val="222222"/>
          <w:shd w:val="clear" w:color="auto" w:fill="FFFFFF"/>
          <w:lang w:val="en-US"/>
        </w:rPr>
        <w:t xml:space="preserve">Albert, A., </w:t>
      </w:r>
      <w:proofErr w:type="spellStart"/>
      <w:r w:rsidRPr="00084B4A">
        <w:rPr>
          <w:color w:val="222222"/>
          <w:shd w:val="clear" w:color="auto" w:fill="FFFFFF"/>
          <w:lang w:val="en-US"/>
        </w:rPr>
        <w:t>Auffret</w:t>
      </w:r>
      <w:proofErr w:type="spellEnd"/>
      <w:r w:rsidRPr="00084B4A">
        <w:rPr>
          <w:color w:val="222222"/>
          <w:shd w:val="clear" w:color="auto" w:fill="FFFFFF"/>
          <w:lang w:val="en-US"/>
        </w:rPr>
        <w:t xml:space="preserve">, A.G., </w:t>
      </w:r>
      <w:proofErr w:type="spellStart"/>
      <w:r w:rsidRPr="00084B4A">
        <w:rPr>
          <w:color w:val="222222"/>
          <w:shd w:val="clear" w:color="auto" w:fill="FFFFFF"/>
          <w:lang w:val="en-US"/>
        </w:rPr>
        <w:t>Cosyns</w:t>
      </w:r>
      <w:proofErr w:type="spellEnd"/>
      <w:r w:rsidRPr="00084B4A">
        <w:rPr>
          <w:color w:val="222222"/>
          <w:shd w:val="clear" w:color="auto" w:fill="FFFFFF"/>
          <w:lang w:val="en-US"/>
        </w:rPr>
        <w:t xml:space="preserve">, E., Cousins, S.A., </w:t>
      </w:r>
      <w:proofErr w:type="spellStart"/>
      <w:r w:rsidRPr="00084B4A">
        <w:rPr>
          <w:color w:val="222222"/>
          <w:shd w:val="clear" w:color="auto" w:fill="FFFFFF"/>
          <w:lang w:val="en-US"/>
        </w:rPr>
        <w:t>D</w:t>
      </w:r>
      <w:r w:rsidR="004E40CA">
        <w:rPr>
          <w:color w:val="222222"/>
          <w:shd w:val="clear" w:color="auto" w:fill="FFFFFF"/>
          <w:lang w:val="en-US"/>
        </w:rPr>
        <w:t>’</w:t>
      </w:r>
      <w:r w:rsidRPr="00084B4A">
        <w:rPr>
          <w:color w:val="222222"/>
          <w:shd w:val="clear" w:color="auto" w:fill="FFFFFF"/>
          <w:lang w:val="en-US"/>
        </w:rPr>
        <w:t>hondt</w:t>
      </w:r>
      <w:proofErr w:type="spellEnd"/>
      <w:r w:rsidRPr="00084B4A">
        <w:rPr>
          <w:color w:val="222222"/>
          <w:shd w:val="clear" w:color="auto" w:fill="FFFFFF"/>
          <w:lang w:val="en-US"/>
        </w:rPr>
        <w:t xml:space="preserve">, B., </w:t>
      </w:r>
      <w:proofErr w:type="spellStart"/>
      <w:r w:rsidRPr="00084B4A">
        <w:rPr>
          <w:color w:val="222222"/>
          <w:shd w:val="clear" w:color="auto" w:fill="FFFFFF"/>
          <w:lang w:val="en-US"/>
        </w:rPr>
        <w:t>Eichberg</w:t>
      </w:r>
      <w:proofErr w:type="spellEnd"/>
      <w:r w:rsidRPr="00084B4A">
        <w:rPr>
          <w:color w:val="222222"/>
          <w:shd w:val="clear" w:color="auto" w:fill="FFFFFF"/>
          <w:lang w:val="en-US"/>
        </w:rPr>
        <w:t xml:space="preserve">, C., </w:t>
      </w:r>
      <w:proofErr w:type="spellStart"/>
      <w:r w:rsidRPr="00084B4A">
        <w:rPr>
          <w:color w:val="222222"/>
          <w:shd w:val="clear" w:color="auto" w:fill="FFFFFF"/>
          <w:lang w:val="en-US"/>
        </w:rPr>
        <w:t>Eycott</w:t>
      </w:r>
      <w:proofErr w:type="spellEnd"/>
      <w:r w:rsidRPr="00084B4A">
        <w:rPr>
          <w:color w:val="222222"/>
          <w:shd w:val="clear" w:color="auto" w:fill="FFFFFF"/>
          <w:lang w:val="en-US"/>
        </w:rPr>
        <w:t xml:space="preserve">, A.E., </w:t>
      </w:r>
      <w:proofErr w:type="spellStart"/>
      <w:r w:rsidRPr="00084B4A">
        <w:rPr>
          <w:color w:val="222222"/>
          <w:shd w:val="clear" w:color="auto" w:fill="FFFFFF"/>
          <w:lang w:val="en-US"/>
        </w:rPr>
        <w:t>Heinken</w:t>
      </w:r>
      <w:proofErr w:type="spellEnd"/>
      <w:r w:rsidRPr="00084B4A">
        <w:rPr>
          <w:color w:val="222222"/>
          <w:shd w:val="clear" w:color="auto" w:fill="FFFFFF"/>
          <w:lang w:val="en-US"/>
        </w:rPr>
        <w:t xml:space="preserve">, T., Hoffmann, M., </w:t>
      </w:r>
      <w:proofErr w:type="spellStart"/>
      <w:r w:rsidRPr="00084B4A">
        <w:rPr>
          <w:color w:val="222222"/>
          <w:shd w:val="clear" w:color="auto" w:fill="FFFFFF"/>
          <w:lang w:val="en-US"/>
        </w:rPr>
        <w:t>Jaroszewicz</w:t>
      </w:r>
      <w:proofErr w:type="spellEnd"/>
      <w:r w:rsidRPr="00084B4A">
        <w:rPr>
          <w:color w:val="222222"/>
          <w:shd w:val="clear" w:color="auto" w:fill="FFFFFF"/>
          <w:lang w:val="en-US"/>
        </w:rPr>
        <w:t>, B. and Malo, J.E. 2015. Seed dispersal by ungulates as an ecological filter: a trait‐based meta‐analysis. </w:t>
      </w:r>
      <w:r w:rsidRPr="00084B4A">
        <w:rPr>
          <w:iCs/>
          <w:color w:val="222222"/>
          <w:shd w:val="clear" w:color="auto" w:fill="FFFFFF"/>
          <w:lang w:val="en-US"/>
        </w:rPr>
        <w:t>Oikos</w:t>
      </w:r>
      <w:r w:rsidRPr="00084B4A">
        <w:rPr>
          <w:color w:val="222222"/>
          <w:shd w:val="clear" w:color="auto" w:fill="FFFFFF"/>
          <w:lang w:val="en-US"/>
        </w:rPr>
        <w:t> </w:t>
      </w:r>
      <w:r w:rsidRPr="00F77D5D">
        <w:rPr>
          <w:iCs/>
          <w:color w:val="222222"/>
          <w:shd w:val="clear" w:color="auto" w:fill="FFFFFF"/>
          <w:lang w:val="en-US"/>
        </w:rPr>
        <w:t>124</w:t>
      </w:r>
      <w:r>
        <w:rPr>
          <w:color w:val="222222"/>
          <w:shd w:val="clear" w:color="auto" w:fill="FFFFFF"/>
          <w:lang w:val="en-US"/>
        </w:rPr>
        <w:t>:</w:t>
      </w:r>
      <w:r w:rsidRPr="00F77D5D">
        <w:rPr>
          <w:color w:val="222222"/>
          <w:shd w:val="clear" w:color="auto" w:fill="FFFFFF"/>
          <w:lang w:val="en-US"/>
        </w:rPr>
        <w:t>1109-1120.</w:t>
      </w:r>
    </w:p>
    <w:p w14:paraId="33A85EC4" w14:textId="1E981341" w:rsidR="00BF51FE" w:rsidRDefault="00BF51FE" w:rsidP="00DD49F7">
      <w:pPr>
        <w:spacing w:line="480" w:lineRule="auto"/>
        <w:ind w:left="720" w:hanging="720"/>
        <w:rPr>
          <w:color w:val="000000" w:themeColor="text1"/>
          <w:lang w:val="en-US"/>
        </w:rPr>
      </w:pPr>
    </w:p>
    <w:p w14:paraId="4B2777DC" w14:textId="7AC1BB37" w:rsidR="00391C40" w:rsidRDefault="00391C40" w:rsidP="00DD49F7">
      <w:pPr>
        <w:spacing w:line="480" w:lineRule="auto"/>
        <w:ind w:left="720" w:hanging="720"/>
        <w:rPr>
          <w:color w:val="000000" w:themeColor="text1"/>
          <w:lang w:val="en-US"/>
        </w:rPr>
      </w:pPr>
      <w:r>
        <w:rPr>
          <w:color w:val="000000" w:themeColor="text1"/>
          <w:lang w:val="en-US"/>
        </w:rPr>
        <w:t>Anderson, D.R., 2008. Model based inference in the life sciences: a primer on evidence. Springer, New York.</w:t>
      </w:r>
    </w:p>
    <w:p w14:paraId="5E6E9F41" w14:textId="77777777" w:rsidR="00391C40" w:rsidRPr="005835FF" w:rsidRDefault="00391C40" w:rsidP="00DD49F7">
      <w:pPr>
        <w:spacing w:line="480" w:lineRule="auto"/>
        <w:ind w:left="720" w:hanging="720"/>
        <w:rPr>
          <w:color w:val="000000" w:themeColor="text1"/>
          <w:lang w:val="en-US"/>
        </w:rPr>
      </w:pPr>
    </w:p>
    <w:p w14:paraId="5D48626A" w14:textId="5CD8DA4B" w:rsidR="00DD49F7" w:rsidRPr="008050E5" w:rsidRDefault="0008454C" w:rsidP="00DD49F7">
      <w:pPr>
        <w:spacing w:line="480" w:lineRule="auto"/>
        <w:ind w:left="720" w:hanging="720"/>
        <w:rPr>
          <w:color w:val="000000" w:themeColor="text1"/>
          <w:lang w:val="en-US"/>
        </w:rPr>
      </w:pPr>
      <w:r w:rsidRPr="005835FF">
        <w:rPr>
          <w:color w:val="000000" w:themeColor="text1"/>
          <w:lang w:val="en-US"/>
        </w:rPr>
        <w:t xml:space="preserve">Andresen, E., Arroyo-Rodriguez, V., and </w:t>
      </w:r>
      <w:r w:rsidR="00615C24" w:rsidRPr="005835FF">
        <w:rPr>
          <w:color w:val="000000" w:themeColor="text1"/>
          <w:lang w:val="en-US"/>
        </w:rPr>
        <w:t>Ramos-Robles</w:t>
      </w:r>
      <w:r w:rsidR="00B403AE">
        <w:rPr>
          <w:color w:val="000000" w:themeColor="text1"/>
          <w:lang w:val="en-US"/>
        </w:rPr>
        <w:t>, M.</w:t>
      </w:r>
      <w:r w:rsidR="00615C24" w:rsidRPr="005835FF">
        <w:rPr>
          <w:color w:val="000000" w:themeColor="text1"/>
          <w:lang w:val="en-US"/>
        </w:rPr>
        <w:t>. 2018. Primate seed dispersal:</w:t>
      </w:r>
      <w:r w:rsidR="00572106" w:rsidRPr="005835FF">
        <w:rPr>
          <w:color w:val="000000" w:themeColor="text1"/>
          <w:lang w:val="en-US"/>
        </w:rPr>
        <w:t xml:space="preserve"> </w:t>
      </w:r>
      <w:r w:rsidR="00615C24" w:rsidRPr="005835FF">
        <w:rPr>
          <w:color w:val="000000" w:themeColor="text1"/>
          <w:lang w:val="en-US"/>
        </w:rPr>
        <w:t>old and new challenges. International Journal of Primatology 1:</w:t>
      </w:r>
      <w:r w:rsidR="00615C24" w:rsidRPr="008050E5">
        <w:rPr>
          <w:color w:val="000000" w:themeColor="text1"/>
          <w:lang w:val="en-US"/>
        </w:rPr>
        <w:t>1-23.</w:t>
      </w:r>
    </w:p>
    <w:p w14:paraId="2152C7F1" w14:textId="456AC88A" w:rsidR="00CE2796" w:rsidRDefault="00CE2796" w:rsidP="006136E0">
      <w:pPr>
        <w:spacing w:line="480" w:lineRule="auto"/>
        <w:ind w:left="720" w:hanging="720"/>
        <w:rPr>
          <w:lang w:val="en-US"/>
        </w:rPr>
      </w:pPr>
    </w:p>
    <w:p w14:paraId="2C9C2C60" w14:textId="68FE13B3" w:rsidR="00075761" w:rsidRDefault="00075761" w:rsidP="006136E0">
      <w:pPr>
        <w:spacing w:line="480" w:lineRule="auto"/>
        <w:ind w:left="720" w:hanging="720"/>
        <w:rPr>
          <w:lang w:val="en-US"/>
        </w:rPr>
      </w:pPr>
      <w:proofErr w:type="spellStart"/>
      <w:r>
        <w:rPr>
          <w:lang w:val="en-US"/>
        </w:rPr>
        <w:t>Baltzinger</w:t>
      </w:r>
      <w:proofErr w:type="spellEnd"/>
      <w:r>
        <w:rPr>
          <w:lang w:val="en-US"/>
        </w:rPr>
        <w:t>, C., Karimi, S., and Shukla, U. 2019. Plants on the move: hitch-hiking with ungulates distributes diaspores across landscapes. Frontiers in Ecology and Evolution 7:38. Doi: 10.3389/fevo.2019.00038</w:t>
      </w:r>
      <w:r w:rsidR="00391C40">
        <w:rPr>
          <w:lang w:val="en-US"/>
        </w:rPr>
        <w:t>.</w:t>
      </w:r>
    </w:p>
    <w:p w14:paraId="7646A103" w14:textId="659675D2" w:rsidR="009B05B7" w:rsidRDefault="009B05B7" w:rsidP="006136E0">
      <w:pPr>
        <w:spacing w:line="480" w:lineRule="auto"/>
        <w:ind w:left="720" w:hanging="720"/>
        <w:rPr>
          <w:lang w:val="en-US"/>
        </w:rPr>
      </w:pPr>
    </w:p>
    <w:p w14:paraId="5832DB98" w14:textId="36ABEC7B" w:rsidR="009B05B7" w:rsidRPr="009B05B7" w:rsidRDefault="009B05B7" w:rsidP="006136E0">
      <w:pPr>
        <w:spacing w:line="480" w:lineRule="auto"/>
        <w:ind w:left="720" w:hanging="720"/>
        <w:rPr>
          <w:lang w:val="en-CA"/>
        </w:rPr>
      </w:pPr>
      <w:r w:rsidRPr="00966913">
        <w:rPr>
          <w:lang w:val="en-US"/>
        </w:rPr>
        <w:t xml:space="preserve">Barton, K., 2011. </w:t>
      </w:r>
      <w:proofErr w:type="spellStart"/>
      <w:r w:rsidRPr="009B05B7">
        <w:rPr>
          <w:lang w:val="en-CA"/>
        </w:rPr>
        <w:t>MuMIn</w:t>
      </w:r>
      <w:proofErr w:type="spellEnd"/>
      <w:r w:rsidRPr="009B05B7">
        <w:rPr>
          <w:lang w:val="en-CA"/>
        </w:rPr>
        <w:t>: multi-model inference. The R Project for Statistical C</w:t>
      </w:r>
      <w:r w:rsidRPr="00A33BB2">
        <w:rPr>
          <w:lang w:val="en-CA"/>
        </w:rPr>
        <w:t>omputing, Vie</w:t>
      </w:r>
      <w:r w:rsidRPr="009B05B7">
        <w:rPr>
          <w:lang w:val="en-CA"/>
        </w:rPr>
        <w:t>nna, Austria.</w:t>
      </w:r>
    </w:p>
    <w:p w14:paraId="7BA0E0FD" w14:textId="77777777" w:rsidR="00075761" w:rsidRPr="009B05B7" w:rsidRDefault="00075761" w:rsidP="006136E0">
      <w:pPr>
        <w:spacing w:line="480" w:lineRule="auto"/>
        <w:ind w:left="720" w:hanging="720"/>
        <w:rPr>
          <w:lang w:val="en-CA"/>
        </w:rPr>
      </w:pPr>
    </w:p>
    <w:p w14:paraId="7FCD2F48" w14:textId="1EBE8BC7" w:rsidR="006136E0" w:rsidRPr="006136E0" w:rsidRDefault="006136E0" w:rsidP="00EB7A87">
      <w:pPr>
        <w:spacing w:line="480" w:lineRule="auto"/>
        <w:ind w:left="720" w:hanging="720"/>
        <w:rPr>
          <w:lang w:val="en-US"/>
        </w:rPr>
      </w:pPr>
      <w:r w:rsidRPr="006136E0">
        <w:rPr>
          <w:lang w:val="en-US"/>
        </w:rPr>
        <w:t xml:space="preserve">Bates, D., M. </w:t>
      </w:r>
      <w:proofErr w:type="spellStart"/>
      <w:r w:rsidRPr="006136E0">
        <w:rPr>
          <w:lang w:val="en-US"/>
        </w:rPr>
        <w:t>Machler</w:t>
      </w:r>
      <w:proofErr w:type="spellEnd"/>
      <w:r w:rsidRPr="006136E0">
        <w:rPr>
          <w:lang w:val="en-US"/>
        </w:rPr>
        <w:t xml:space="preserve">, B. </w:t>
      </w:r>
      <w:proofErr w:type="spellStart"/>
      <w:r w:rsidRPr="006136E0">
        <w:rPr>
          <w:lang w:val="en-US"/>
        </w:rPr>
        <w:t>Bolker</w:t>
      </w:r>
      <w:proofErr w:type="spellEnd"/>
      <w:r w:rsidRPr="006136E0">
        <w:rPr>
          <w:lang w:val="en-US"/>
        </w:rPr>
        <w:t>, and Walker</w:t>
      </w:r>
      <w:r>
        <w:rPr>
          <w:lang w:val="en-US"/>
        </w:rPr>
        <w:t>, S</w:t>
      </w:r>
      <w:r w:rsidRPr="006136E0">
        <w:rPr>
          <w:lang w:val="en-US"/>
        </w:rPr>
        <w:t>. 2015. Fitting linear mixed-effects models using lme4. Journal of Statistical Software 67:1</w:t>
      </w:r>
      <w:r>
        <w:rPr>
          <w:lang w:val="en-US"/>
        </w:rPr>
        <w:t>-</w:t>
      </w:r>
      <w:r w:rsidRPr="006136E0">
        <w:rPr>
          <w:lang w:val="en-US"/>
        </w:rPr>
        <w:t>48</w:t>
      </w:r>
      <w:r w:rsidR="00391C40">
        <w:rPr>
          <w:lang w:val="en-US"/>
        </w:rPr>
        <w:t>.</w:t>
      </w:r>
    </w:p>
    <w:p w14:paraId="7D9BC8FA" w14:textId="77777777" w:rsidR="006136E0" w:rsidRDefault="006136E0" w:rsidP="00EB7A87">
      <w:pPr>
        <w:spacing w:line="480" w:lineRule="auto"/>
        <w:rPr>
          <w:lang w:val="en-US"/>
        </w:rPr>
      </w:pPr>
    </w:p>
    <w:p w14:paraId="1B0064C0" w14:textId="77777777" w:rsidR="005835FF" w:rsidRDefault="00CE2796" w:rsidP="005835FF">
      <w:pPr>
        <w:spacing w:line="480" w:lineRule="auto"/>
        <w:ind w:left="720" w:hanging="720"/>
        <w:rPr>
          <w:lang w:val="en-US"/>
        </w:rPr>
      </w:pPr>
      <w:r w:rsidRPr="00CE2796">
        <w:rPr>
          <w:lang w:val="en-US"/>
        </w:rPr>
        <w:lastRenderedPageBreak/>
        <w:t>Bergman, T. J.</w:t>
      </w:r>
      <w:r>
        <w:rPr>
          <w:lang w:val="en-US"/>
        </w:rPr>
        <w:t>, and</w:t>
      </w:r>
      <w:r w:rsidRPr="00CE2796">
        <w:rPr>
          <w:lang w:val="en-US"/>
        </w:rPr>
        <w:t xml:space="preserve"> </w:t>
      </w:r>
      <w:proofErr w:type="spellStart"/>
      <w:r w:rsidRPr="00CE2796">
        <w:rPr>
          <w:lang w:val="en-US"/>
        </w:rPr>
        <w:t>Beehner</w:t>
      </w:r>
      <w:proofErr w:type="spellEnd"/>
      <w:r w:rsidRPr="00CE2796">
        <w:rPr>
          <w:lang w:val="en-US"/>
        </w:rPr>
        <w:t xml:space="preserve">, J. C. 2013. </w:t>
      </w:r>
      <w:proofErr w:type="spellStart"/>
      <w:r w:rsidRPr="00CE2796">
        <w:rPr>
          <w:i/>
          <w:lang w:val="en-US"/>
        </w:rPr>
        <w:t>Theropithecus</w:t>
      </w:r>
      <w:proofErr w:type="spellEnd"/>
      <w:r w:rsidRPr="00CE2796">
        <w:rPr>
          <w:i/>
          <w:lang w:val="en-US"/>
        </w:rPr>
        <w:t xml:space="preserve"> gelada</w:t>
      </w:r>
      <w:r w:rsidRPr="00CE2796">
        <w:rPr>
          <w:lang w:val="en-US"/>
        </w:rPr>
        <w:t xml:space="preserve"> </w:t>
      </w:r>
      <w:proofErr w:type="spellStart"/>
      <w:r w:rsidRPr="00CE2796">
        <w:rPr>
          <w:lang w:val="en-US"/>
        </w:rPr>
        <w:t>Gelada</w:t>
      </w:r>
      <w:proofErr w:type="spellEnd"/>
      <w:r w:rsidRPr="00CE2796">
        <w:rPr>
          <w:lang w:val="en-US"/>
        </w:rPr>
        <w:t xml:space="preserve"> (Gelada Baboon). In Mammals of Africa: Volume II: Primates (eds T. </w:t>
      </w:r>
      <w:proofErr w:type="spellStart"/>
      <w:r w:rsidRPr="00CE2796">
        <w:rPr>
          <w:lang w:val="en-US"/>
        </w:rPr>
        <w:t>Butynski</w:t>
      </w:r>
      <w:proofErr w:type="spellEnd"/>
      <w:r w:rsidRPr="00CE2796">
        <w:rPr>
          <w:lang w:val="en-US"/>
        </w:rPr>
        <w:t xml:space="preserve">, J. </w:t>
      </w:r>
      <w:proofErr w:type="spellStart"/>
      <w:r w:rsidRPr="00CE2796">
        <w:rPr>
          <w:lang w:val="en-US"/>
        </w:rPr>
        <w:t>Kingdon</w:t>
      </w:r>
      <w:proofErr w:type="spellEnd"/>
      <w:r w:rsidRPr="00CE2796">
        <w:rPr>
          <w:lang w:val="en-US"/>
        </w:rPr>
        <w:t xml:space="preserve"> and J. </w:t>
      </w:r>
      <w:proofErr w:type="spellStart"/>
      <w:r w:rsidRPr="00CE2796">
        <w:rPr>
          <w:lang w:val="en-US"/>
        </w:rPr>
        <w:t>Kalina</w:t>
      </w:r>
      <w:proofErr w:type="spellEnd"/>
      <w:r w:rsidRPr="00CE2796">
        <w:rPr>
          <w:lang w:val="en-US"/>
        </w:rPr>
        <w:t xml:space="preserve">), pp. 240–244. </w:t>
      </w:r>
      <w:r w:rsidRPr="008050E5">
        <w:rPr>
          <w:lang w:val="en-US"/>
        </w:rPr>
        <w:t>Bloomsbury Publishing, London.</w:t>
      </w:r>
    </w:p>
    <w:p w14:paraId="4C02125B" w14:textId="77777777" w:rsidR="005835FF" w:rsidRPr="00DB7213" w:rsidRDefault="005835FF" w:rsidP="005835FF">
      <w:pPr>
        <w:spacing w:line="480" w:lineRule="auto"/>
        <w:ind w:left="720" w:hanging="720"/>
        <w:rPr>
          <w:color w:val="222222"/>
          <w:shd w:val="clear" w:color="auto" w:fill="FFFFFF"/>
          <w:lang w:val="en-CA"/>
        </w:rPr>
      </w:pPr>
    </w:p>
    <w:p w14:paraId="461A4079" w14:textId="52D4D005" w:rsidR="00391C40" w:rsidRDefault="005835FF" w:rsidP="00F77D5D">
      <w:pPr>
        <w:spacing w:line="480" w:lineRule="auto"/>
        <w:ind w:left="720" w:hanging="720"/>
        <w:rPr>
          <w:color w:val="222222"/>
          <w:shd w:val="clear" w:color="auto" w:fill="FFFFFF"/>
          <w:lang w:val="en-US"/>
        </w:rPr>
      </w:pPr>
      <w:r w:rsidRPr="00AC3D28">
        <w:rPr>
          <w:color w:val="222222"/>
          <w:shd w:val="clear" w:color="auto" w:fill="FFFFFF"/>
          <w:lang w:val="en-US"/>
        </w:rPr>
        <w:t xml:space="preserve">Bullock, J.M., Galsworthy, S.J., Manzano, P., </w:t>
      </w:r>
      <w:proofErr w:type="spellStart"/>
      <w:r w:rsidRPr="00AC3D28">
        <w:rPr>
          <w:color w:val="222222"/>
          <w:shd w:val="clear" w:color="auto" w:fill="FFFFFF"/>
          <w:lang w:val="en-US"/>
        </w:rPr>
        <w:t>Poschlod</w:t>
      </w:r>
      <w:proofErr w:type="spellEnd"/>
      <w:r w:rsidRPr="00AC3D28">
        <w:rPr>
          <w:color w:val="222222"/>
          <w:shd w:val="clear" w:color="auto" w:fill="FFFFFF"/>
          <w:lang w:val="en-US"/>
        </w:rPr>
        <w:t xml:space="preserve">, P., </w:t>
      </w:r>
      <w:proofErr w:type="spellStart"/>
      <w:r w:rsidRPr="00AC3D28">
        <w:rPr>
          <w:color w:val="222222"/>
          <w:shd w:val="clear" w:color="auto" w:fill="FFFFFF"/>
          <w:lang w:val="en-US"/>
        </w:rPr>
        <w:t>Eichberg</w:t>
      </w:r>
      <w:proofErr w:type="spellEnd"/>
      <w:r w:rsidRPr="00AC3D28">
        <w:rPr>
          <w:color w:val="222222"/>
          <w:shd w:val="clear" w:color="auto" w:fill="FFFFFF"/>
          <w:lang w:val="en-US"/>
        </w:rPr>
        <w:t>, C., Walker, K. and Wichmann, M.C., 2011. Process‐based functions for seed retention on animals: a test of improved descriptions of dispersal using multiple data sets. </w:t>
      </w:r>
      <w:r w:rsidRPr="00AC3D28">
        <w:rPr>
          <w:iCs/>
          <w:color w:val="222222"/>
          <w:shd w:val="clear" w:color="auto" w:fill="FFFFFF"/>
          <w:lang w:val="en-US"/>
        </w:rPr>
        <w:t>Oikos</w:t>
      </w:r>
      <w:r w:rsidRPr="00AC3D28">
        <w:rPr>
          <w:color w:val="222222"/>
          <w:shd w:val="clear" w:color="auto" w:fill="FFFFFF"/>
          <w:lang w:val="en-US"/>
        </w:rPr>
        <w:t> </w:t>
      </w:r>
      <w:r w:rsidRPr="00AC3D28">
        <w:rPr>
          <w:iCs/>
          <w:color w:val="222222"/>
          <w:shd w:val="clear" w:color="auto" w:fill="FFFFFF"/>
          <w:lang w:val="en-US"/>
        </w:rPr>
        <w:t>120 :</w:t>
      </w:r>
      <w:r w:rsidRPr="00AC3D28">
        <w:rPr>
          <w:color w:val="222222"/>
          <w:shd w:val="clear" w:color="auto" w:fill="FFFFFF"/>
          <w:lang w:val="en-US"/>
        </w:rPr>
        <w:t>1201-1208.</w:t>
      </w:r>
    </w:p>
    <w:p w14:paraId="493D1F9D" w14:textId="77777777" w:rsidR="00CA232D" w:rsidRPr="005835FF" w:rsidRDefault="00CA232D" w:rsidP="00F77D5D">
      <w:pPr>
        <w:spacing w:line="480" w:lineRule="auto"/>
        <w:ind w:left="720" w:hanging="720"/>
        <w:rPr>
          <w:lang w:val="en-US"/>
        </w:rPr>
      </w:pPr>
    </w:p>
    <w:p w14:paraId="70B03CA0" w14:textId="77777777" w:rsidR="00391C40" w:rsidRDefault="00391C40" w:rsidP="00391C40">
      <w:pPr>
        <w:spacing w:line="480" w:lineRule="auto"/>
        <w:ind w:left="720" w:hanging="720"/>
        <w:rPr>
          <w:color w:val="000000" w:themeColor="text1"/>
          <w:lang w:val="en-US"/>
        </w:rPr>
      </w:pPr>
      <w:r>
        <w:rPr>
          <w:color w:val="000000" w:themeColor="text1"/>
          <w:lang w:val="en-US"/>
        </w:rPr>
        <w:t>Burnham, K.P., and Anderson, D.R., 2002. Model selection and multi-model inference: a practical information-theoretic approach. Springer, New York.</w:t>
      </w:r>
    </w:p>
    <w:p w14:paraId="2E120A7F" w14:textId="77777777" w:rsidR="00391C40" w:rsidRDefault="00391C40" w:rsidP="00391C40">
      <w:pPr>
        <w:spacing w:line="480" w:lineRule="auto"/>
        <w:ind w:left="720" w:hanging="720"/>
        <w:rPr>
          <w:color w:val="000000" w:themeColor="text1"/>
          <w:lang w:val="en-US"/>
        </w:rPr>
      </w:pPr>
    </w:p>
    <w:p w14:paraId="6469E177" w14:textId="58A431A9" w:rsidR="00391C40" w:rsidRDefault="00391C40" w:rsidP="009B05B7">
      <w:pPr>
        <w:spacing w:line="480" w:lineRule="auto"/>
        <w:ind w:left="720" w:hanging="720"/>
        <w:rPr>
          <w:color w:val="000000" w:themeColor="text1"/>
          <w:lang w:val="en-US"/>
        </w:rPr>
      </w:pPr>
      <w:r>
        <w:rPr>
          <w:color w:val="000000" w:themeColor="text1"/>
          <w:lang w:val="en-US"/>
        </w:rPr>
        <w:t xml:space="preserve">Burnham, K.P., Anderson, D.R., and </w:t>
      </w:r>
      <w:proofErr w:type="spellStart"/>
      <w:r>
        <w:rPr>
          <w:color w:val="000000" w:themeColor="text1"/>
          <w:lang w:val="en-US"/>
        </w:rPr>
        <w:t>Huyvaert</w:t>
      </w:r>
      <w:proofErr w:type="spellEnd"/>
      <w:r>
        <w:rPr>
          <w:color w:val="000000" w:themeColor="text1"/>
          <w:lang w:val="en-US"/>
        </w:rPr>
        <w:t xml:space="preserve">, K.P., 2010. AIC model selection and </w:t>
      </w:r>
      <w:proofErr w:type="spellStart"/>
      <w:r>
        <w:rPr>
          <w:color w:val="000000" w:themeColor="text1"/>
          <w:lang w:val="en-US"/>
        </w:rPr>
        <w:t>multimodel</w:t>
      </w:r>
      <w:proofErr w:type="spellEnd"/>
      <w:r>
        <w:rPr>
          <w:color w:val="000000" w:themeColor="text1"/>
          <w:lang w:val="en-US"/>
        </w:rPr>
        <w:t xml:space="preserve"> inference in behavioral ecology: some background, observations, and comparisons. Behavioral Ecology and Sociobiology 65:23-35.</w:t>
      </w:r>
    </w:p>
    <w:p w14:paraId="28ADF2B5" w14:textId="77777777" w:rsidR="00391C40" w:rsidRPr="008050E5" w:rsidRDefault="00391C40" w:rsidP="00F77D5D">
      <w:pPr>
        <w:spacing w:line="480" w:lineRule="auto"/>
        <w:rPr>
          <w:color w:val="000000" w:themeColor="text1"/>
          <w:lang w:val="en-US"/>
        </w:rPr>
      </w:pPr>
    </w:p>
    <w:p w14:paraId="3F308102" w14:textId="7504D53E" w:rsidR="009F73A2" w:rsidRPr="008050E5" w:rsidRDefault="009F73A2"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Chapman, C.A., 1995. Primate seed dispersa</w:t>
      </w:r>
      <w:r w:rsidR="0008454C" w:rsidRPr="008050E5">
        <w:rPr>
          <w:color w:val="000000" w:themeColor="text1"/>
          <w:shd w:val="clear" w:color="auto" w:fill="FFFFFF"/>
          <w:lang w:val="en-US"/>
        </w:rPr>
        <w:t>l: coevolution and conservation</w:t>
      </w:r>
      <w:r w:rsidR="005835FF">
        <w:rPr>
          <w:color w:val="000000" w:themeColor="text1"/>
          <w:shd w:val="clear" w:color="auto" w:fill="FFFFFF"/>
          <w:lang w:val="en-US"/>
        </w:rPr>
        <w:t xml:space="preserve"> </w:t>
      </w:r>
      <w:r w:rsidRPr="008050E5">
        <w:rPr>
          <w:color w:val="000000" w:themeColor="text1"/>
          <w:shd w:val="clear" w:color="auto" w:fill="FFFFFF"/>
          <w:lang w:val="en-US"/>
        </w:rPr>
        <w:t>implications. </w:t>
      </w:r>
      <w:r w:rsidRPr="008050E5">
        <w:rPr>
          <w:iCs/>
          <w:color w:val="000000" w:themeColor="text1"/>
          <w:shd w:val="clear" w:color="auto" w:fill="FFFFFF"/>
          <w:lang w:val="en-US"/>
        </w:rPr>
        <w:t>Evolutionary Anthropology 4</w:t>
      </w:r>
      <w:r w:rsidR="0008454C" w:rsidRPr="008050E5">
        <w:rPr>
          <w:color w:val="000000" w:themeColor="text1"/>
          <w:shd w:val="clear" w:color="auto" w:fill="FFFFFF"/>
          <w:lang w:val="en-US"/>
        </w:rPr>
        <w:t>:</w:t>
      </w:r>
      <w:r w:rsidRPr="008050E5">
        <w:rPr>
          <w:color w:val="000000" w:themeColor="text1"/>
          <w:shd w:val="clear" w:color="auto" w:fill="FFFFFF"/>
          <w:lang w:val="en-US"/>
        </w:rPr>
        <w:t>74-82.</w:t>
      </w:r>
    </w:p>
    <w:p w14:paraId="42D1F089" w14:textId="77777777" w:rsidR="009F73A2" w:rsidRPr="008050E5" w:rsidRDefault="009F73A2" w:rsidP="00E65B92">
      <w:pPr>
        <w:spacing w:line="480" w:lineRule="auto"/>
        <w:rPr>
          <w:color w:val="000000" w:themeColor="text1"/>
          <w:shd w:val="clear" w:color="auto" w:fill="FFFFFF"/>
          <w:lang w:val="en-US"/>
        </w:rPr>
      </w:pPr>
    </w:p>
    <w:p w14:paraId="0B058433" w14:textId="77777777" w:rsidR="009F73A2" w:rsidRPr="008050E5" w:rsidRDefault="009F73A2" w:rsidP="00E65B92">
      <w:pPr>
        <w:spacing w:line="480" w:lineRule="auto"/>
        <w:ind w:left="720" w:hanging="720"/>
        <w:rPr>
          <w:color w:val="000000" w:themeColor="text1"/>
          <w:lang w:val="en-US"/>
        </w:rPr>
      </w:pPr>
      <w:r w:rsidRPr="008050E5">
        <w:rPr>
          <w:color w:val="000000" w:themeColor="text1"/>
          <w:shd w:val="clear" w:color="auto" w:fill="FFFFFF"/>
          <w:lang w:val="en-US"/>
        </w:rPr>
        <w:t xml:space="preserve">Chen, Y., Chen, H., Zhang, Y., Yao, H., Yang, W., Zhao, Y., </w:t>
      </w:r>
      <w:proofErr w:type="spellStart"/>
      <w:r w:rsidRPr="008050E5">
        <w:rPr>
          <w:color w:val="000000" w:themeColor="text1"/>
          <w:shd w:val="clear" w:color="auto" w:fill="FFFFFF"/>
          <w:lang w:val="en-US"/>
        </w:rPr>
        <w:t>Ruan</w:t>
      </w:r>
      <w:proofErr w:type="spellEnd"/>
      <w:r w:rsidRPr="008050E5">
        <w:rPr>
          <w:color w:val="000000" w:themeColor="text1"/>
          <w:shd w:val="clear" w:color="auto" w:fill="FFFFFF"/>
          <w:lang w:val="en-US"/>
        </w:rPr>
        <w:t xml:space="preserve">, X. and Xiang, Z., 2018. First evidence of </w:t>
      </w:r>
      <w:proofErr w:type="spellStart"/>
      <w:r w:rsidRPr="008050E5">
        <w:rPr>
          <w:color w:val="000000" w:themeColor="text1"/>
          <w:shd w:val="clear" w:color="auto" w:fill="FFFFFF"/>
          <w:lang w:val="en-US"/>
        </w:rPr>
        <w:t>epizoochorous</w:t>
      </w:r>
      <w:proofErr w:type="spellEnd"/>
      <w:r w:rsidRPr="008050E5">
        <w:rPr>
          <w:color w:val="000000" w:themeColor="text1"/>
          <w:shd w:val="clear" w:color="auto" w:fill="FFFFFF"/>
          <w:lang w:val="en-US"/>
        </w:rPr>
        <w:t xml:space="preserve"> seed dispersal by golden snub-nosed monkeys (</w:t>
      </w:r>
      <w:proofErr w:type="spellStart"/>
      <w:r w:rsidRPr="008050E5">
        <w:rPr>
          <w:i/>
          <w:color w:val="000000" w:themeColor="text1"/>
          <w:shd w:val="clear" w:color="auto" w:fill="FFFFFF"/>
          <w:lang w:val="en-US"/>
        </w:rPr>
        <w:t>Rhinopithecus</w:t>
      </w:r>
      <w:proofErr w:type="spellEnd"/>
      <w:r w:rsidRPr="008050E5">
        <w:rPr>
          <w:i/>
          <w:color w:val="000000" w:themeColor="text1"/>
          <w:shd w:val="clear" w:color="auto" w:fill="FFFFFF"/>
          <w:lang w:val="en-US"/>
        </w:rPr>
        <w:t xml:space="preserve"> </w:t>
      </w:r>
      <w:proofErr w:type="spellStart"/>
      <w:r w:rsidRPr="008050E5">
        <w:rPr>
          <w:i/>
          <w:color w:val="000000" w:themeColor="text1"/>
          <w:shd w:val="clear" w:color="auto" w:fill="FFFFFF"/>
          <w:lang w:val="en-US"/>
        </w:rPr>
        <w:t>roxellana</w:t>
      </w:r>
      <w:proofErr w:type="spellEnd"/>
      <w:r w:rsidRPr="008050E5">
        <w:rPr>
          <w:color w:val="000000" w:themeColor="text1"/>
          <w:shd w:val="clear" w:color="auto" w:fill="FFFFFF"/>
          <w:lang w:val="en-US"/>
        </w:rPr>
        <w:t>) in temperate forest. </w:t>
      </w:r>
      <w:r w:rsidRPr="008050E5">
        <w:rPr>
          <w:iCs/>
          <w:color w:val="000000" w:themeColor="text1"/>
          <w:shd w:val="clear" w:color="auto" w:fill="FFFFFF"/>
          <w:lang w:val="en-US"/>
        </w:rPr>
        <w:t>Plant Ecology</w:t>
      </w:r>
      <w:r w:rsidRPr="008050E5">
        <w:rPr>
          <w:color w:val="000000" w:themeColor="text1"/>
          <w:shd w:val="clear" w:color="auto" w:fill="FFFFFF"/>
          <w:lang w:val="en-US"/>
        </w:rPr>
        <w:t> </w:t>
      </w:r>
      <w:r w:rsidRPr="008050E5">
        <w:rPr>
          <w:iCs/>
          <w:color w:val="000000" w:themeColor="text1"/>
          <w:shd w:val="clear" w:color="auto" w:fill="FFFFFF"/>
          <w:lang w:val="en-US"/>
        </w:rPr>
        <w:t>219</w:t>
      </w:r>
      <w:r w:rsidR="0008454C" w:rsidRPr="008050E5">
        <w:rPr>
          <w:color w:val="000000" w:themeColor="text1"/>
          <w:shd w:val="clear" w:color="auto" w:fill="FFFFFF"/>
          <w:lang w:val="en-US"/>
        </w:rPr>
        <w:t>:</w:t>
      </w:r>
      <w:r w:rsidRPr="008050E5">
        <w:rPr>
          <w:color w:val="000000" w:themeColor="text1"/>
          <w:shd w:val="clear" w:color="auto" w:fill="FFFFFF"/>
          <w:lang w:val="en-US"/>
        </w:rPr>
        <w:t>417-427.</w:t>
      </w:r>
    </w:p>
    <w:p w14:paraId="6DAD567E" w14:textId="77777777" w:rsidR="009F73A2" w:rsidRPr="008050E5" w:rsidRDefault="009F73A2" w:rsidP="00E65B92">
      <w:pPr>
        <w:spacing w:line="480" w:lineRule="auto"/>
        <w:rPr>
          <w:color w:val="000000" w:themeColor="text1"/>
          <w:shd w:val="clear" w:color="auto" w:fill="FFFFFF"/>
          <w:lang w:val="en-US"/>
        </w:rPr>
      </w:pPr>
    </w:p>
    <w:p w14:paraId="2DDC01EE"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lastRenderedPageBreak/>
        <w:t>Couvreur</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Cosyns</w:t>
      </w:r>
      <w:proofErr w:type="spellEnd"/>
      <w:r w:rsidRPr="008050E5">
        <w:rPr>
          <w:color w:val="000000" w:themeColor="text1"/>
          <w:shd w:val="clear" w:color="auto" w:fill="FFFFFF"/>
          <w:lang w:val="en-US"/>
        </w:rPr>
        <w:t xml:space="preserve">, E., </w:t>
      </w:r>
      <w:proofErr w:type="spellStart"/>
      <w:r w:rsidRPr="008050E5">
        <w:rPr>
          <w:color w:val="000000" w:themeColor="text1"/>
          <w:shd w:val="clear" w:color="auto" w:fill="FFFFFF"/>
          <w:lang w:val="en-US"/>
        </w:rPr>
        <w:t>Hermy</w:t>
      </w:r>
      <w:proofErr w:type="spellEnd"/>
      <w:r w:rsidRPr="008050E5">
        <w:rPr>
          <w:color w:val="000000" w:themeColor="text1"/>
          <w:shd w:val="clear" w:color="auto" w:fill="FFFFFF"/>
          <w:lang w:val="en-US"/>
        </w:rPr>
        <w:t xml:space="preserve">, M. and </w:t>
      </w:r>
      <w:r w:rsidR="00615C24" w:rsidRPr="008050E5">
        <w:rPr>
          <w:color w:val="000000" w:themeColor="text1"/>
          <w:shd w:val="clear" w:color="auto" w:fill="FFFFFF"/>
          <w:lang w:val="en-US"/>
        </w:rPr>
        <w:t xml:space="preserve">M. Hoffmann. </w:t>
      </w:r>
      <w:r w:rsidRPr="008050E5">
        <w:rPr>
          <w:color w:val="000000" w:themeColor="text1"/>
          <w:shd w:val="clear" w:color="auto" w:fill="FFFFFF"/>
          <w:lang w:val="en-US"/>
        </w:rPr>
        <w:t>2005. Complementarity of epi</w:t>
      </w:r>
      <w:r w:rsidRPr="008050E5">
        <w:rPr>
          <w:rFonts w:ascii="Cambria Math" w:hAnsi="Cambria Math" w:cs="Cambria Math"/>
          <w:color w:val="000000" w:themeColor="text1"/>
          <w:shd w:val="clear" w:color="auto" w:fill="FFFFFF"/>
          <w:lang w:val="en-US"/>
        </w:rPr>
        <w:t>‐</w:t>
      </w:r>
      <w:r w:rsidRPr="008050E5">
        <w:rPr>
          <w:color w:val="000000" w:themeColor="text1"/>
          <w:shd w:val="clear" w:color="auto" w:fill="FFFFFF"/>
          <w:lang w:val="en-US"/>
        </w:rPr>
        <w:t xml:space="preserve">and </w:t>
      </w:r>
      <w:proofErr w:type="spellStart"/>
      <w:r w:rsidRPr="008050E5">
        <w:rPr>
          <w:color w:val="000000" w:themeColor="text1"/>
          <w:shd w:val="clear" w:color="auto" w:fill="FFFFFF"/>
          <w:lang w:val="en-US"/>
        </w:rPr>
        <w:t>endozoochory</w:t>
      </w:r>
      <w:proofErr w:type="spellEnd"/>
      <w:r w:rsidRPr="008050E5">
        <w:rPr>
          <w:color w:val="000000" w:themeColor="text1"/>
          <w:shd w:val="clear" w:color="auto" w:fill="FFFFFF"/>
          <w:lang w:val="en-US"/>
        </w:rPr>
        <w:t xml:space="preserve"> of plant seeds by free ranging donkeys. </w:t>
      </w:r>
      <w:proofErr w:type="spellStart"/>
      <w:r w:rsidRPr="008050E5">
        <w:rPr>
          <w:iCs/>
          <w:color w:val="000000" w:themeColor="text1"/>
          <w:shd w:val="clear" w:color="auto" w:fill="FFFFFF"/>
          <w:lang w:val="en-US"/>
        </w:rPr>
        <w:t>Ecography</w:t>
      </w:r>
      <w:proofErr w:type="spellEnd"/>
      <w:r w:rsidRPr="008050E5">
        <w:rPr>
          <w:color w:val="000000" w:themeColor="text1"/>
          <w:shd w:val="clear" w:color="auto" w:fill="FFFFFF"/>
          <w:lang w:val="en-US"/>
        </w:rPr>
        <w:t> </w:t>
      </w:r>
      <w:r w:rsidRPr="008050E5">
        <w:rPr>
          <w:iCs/>
          <w:color w:val="000000" w:themeColor="text1"/>
          <w:shd w:val="clear" w:color="auto" w:fill="FFFFFF"/>
          <w:lang w:val="en-US"/>
        </w:rPr>
        <w:t>28</w:t>
      </w:r>
      <w:r w:rsidR="00615C24" w:rsidRPr="008050E5">
        <w:rPr>
          <w:color w:val="000000" w:themeColor="text1"/>
          <w:shd w:val="clear" w:color="auto" w:fill="FFFFFF"/>
          <w:lang w:val="en-US"/>
        </w:rPr>
        <w:t>:</w:t>
      </w:r>
      <w:r w:rsidRPr="008050E5">
        <w:rPr>
          <w:color w:val="000000" w:themeColor="text1"/>
          <w:shd w:val="clear" w:color="auto" w:fill="FFFFFF"/>
          <w:lang w:val="en-US"/>
        </w:rPr>
        <w:t>37-48.</w:t>
      </w:r>
    </w:p>
    <w:p w14:paraId="6C42DF80" w14:textId="77777777" w:rsidR="0064701D" w:rsidRPr="008050E5" w:rsidRDefault="0064701D" w:rsidP="00E65B92">
      <w:pPr>
        <w:spacing w:line="480" w:lineRule="auto"/>
        <w:rPr>
          <w:color w:val="000000" w:themeColor="text1"/>
          <w:lang w:val="en-US"/>
        </w:rPr>
      </w:pPr>
    </w:p>
    <w:p w14:paraId="5C851BBF" w14:textId="77777777" w:rsidR="0064701D" w:rsidRPr="008050E5" w:rsidRDefault="0064701D"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Dunbar, R.I.M. 1978. Competition and niche separation in a high</w:t>
      </w:r>
      <w:r w:rsidR="00DE31BC" w:rsidRPr="008050E5">
        <w:rPr>
          <w:color w:val="000000" w:themeColor="text1"/>
          <w:shd w:val="clear" w:color="auto" w:fill="FFFFFF"/>
          <w:lang w:val="en-US"/>
        </w:rPr>
        <w:t>-</w:t>
      </w:r>
      <w:r w:rsidRPr="008050E5">
        <w:rPr>
          <w:color w:val="000000" w:themeColor="text1"/>
          <w:shd w:val="clear" w:color="auto" w:fill="FFFFFF"/>
          <w:lang w:val="en-US"/>
        </w:rPr>
        <w:t>altitude herbivore community in Ethiopia. </w:t>
      </w:r>
      <w:r w:rsidRPr="008050E5">
        <w:rPr>
          <w:iCs/>
          <w:color w:val="000000" w:themeColor="text1"/>
          <w:shd w:val="clear" w:color="auto" w:fill="FFFFFF"/>
          <w:lang w:val="en-US"/>
        </w:rPr>
        <w:t>African Journal of Ecology</w:t>
      </w:r>
      <w:r w:rsidRPr="008050E5">
        <w:rPr>
          <w:color w:val="000000" w:themeColor="text1"/>
          <w:shd w:val="clear" w:color="auto" w:fill="FFFFFF"/>
          <w:lang w:val="en-US"/>
        </w:rPr>
        <w:t xml:space="preserve"> </w:t>
      </w:r>
      <w:r w:rsidRPr="008050E5">
        <w:rPr>
          <w:iCs/>
          <w:color w:val="000000" w:themeColor="text1"/>
          <w:shd w:val="clear" w:color="auto" w:fill="FFFFFF"/>
          <w:lang w:val="en-US"/>
        </w:rPr>
        <w:t>16</w:t>
      </w:r>
      <w:r w:rsidRPr="008050E5">
        <w:rPr>
          <w:color w:val="000000" w:themeColor="text1"/>
          <w:shd w:val="clear" w:color="auto" w:fill="FFFFFF"/>
          <w:lang w:val="en-US"/>
        </w:rPr>
        <w:t>:183-199.</w:t>
      </w:r>
    </w:p>
    <w:p w14:paraId="79865E1A" w14:textId="77777777" w:rsidR="00702421" w:rsidRPr="008050E5" w:rsidRDefault="00702421" w:rsidP="00E65B92">
      <w:pPr>
        <w:spacing w:line="480" w:lineRule="auto"/>
        <w:ind w:left="720" w:hanging="720"/>
        <w:rPr>
          <w:color w:val="000000" w:themeColor="text1"/>
          <w:lang w:val="en-US"/>
        </w:rPr>
      </w:pPr>
    </w:p>
    <w:p w14:paraId="32D504FB" w14:textId="44117CD6" w:rsidR="00702421" w:rsidRDefault="00702421" w:rsidP="0085078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 xml:space="preserve">Dunbar, R.I. 1992. Time: a hidden constraint on the </w:t>
      </w:r>
      <w:proofErr w:type="spellStart"/>
      <w:r w:rsidRPr="008050E5">
        <w:rPr>
          <w:color w:val="000000" w:themeColor="text1"/>
          <w:shd w:val="clear" w:color="auto" w:fill="FFFFFF"/>
          <w:lang w:val="en-US"/>
        </w:rPr>
        <w:t>behavioural</w:t>
      </w:r>
      <w:proofErr w:type="spellEnd"/>
      <w:r w:rsidRPr="008050E5">
        <w:rPr>
          <w:color w:val="000000" w:themeColor="text1"/>
          <w:shd w:val="clear" w:color="auto" w:fill="FFFFFF"/>
          <w:lang w:val="en-US"/>
        </w:rPr>
        <w:t xml:space="preserve"> ecology of baboons. </w:t>
      </w:r>
      <w:r w:rsidRPr="008050E5">
        <w:rPr>
          <w:iCs/>
          <w:color w:val="000000" w:themeColor="text1"/>
          <w:shd w:val="clear" w:color="auto" w:fill="FFFFFF"/>
          <w:lang w:val="en-US"/>
        </w:rPr>
        <w:t xml:space="preserve">Behavioral </w:t>
      </w:r>
      <w:r w:rsidRPr="00850787">
        <w:rPr>
          <w:iCs/>
          <w:color w:val="000000" w:themeColor="text1"/>
          <w:shd w:val="clear" w:color="auto" w:fill="FFFFFF"/>
          <w:lang w:val="en-US"/>
        </w:rPr>
        <w:t>Ecology and Sociobiology</w:t>
      </w:r>
      <w:r w:rsidRPr="00850787">
        <w:rPr>
          <w:color w:val="000000" w:themeColor="text1"/>
          <w:shd w:val="clear" w:color="auto" w:fill="FFFFFF"/>
          <w:lang w:val="en-US"/>
        </w:rPr>
        <w:t> </w:t>
      </w:r>
      <w:r w:rsidRPr="00850787">
        <w:rPr>
          <w:iCs/>
          <w:color w:val="000000" w:themeColor="text1"/>
          <w:shd w:val="clear" w:color="auto" w:fill="FFFFFF"/>
          <w:lang w:val="en-US"/>
        </w:rPr>
        <w:t>31</w:t>
      </w:r>
      <w:r w:rsidRPr="00850787">
        <w:rPr>
          <w:color w:val="000000" w:themeColor="text1"/>
          <w:shd w:val="clear" w:color="auto" w:fill="FFFFFF"/>
          <w:lang w:val="en-US"/>
        </w:rPr>
        <w:t>:35-49.</w:t>
      </w:r>
    </w:p>
    <w:p w14:paraId="6DEEEA51" w14:textId="77777777" w:rsidR="00391C40" w:rsidRPr="00850787" w:rsidRDefault="00391C40" w:rsidP="00850787">
      <w:pPr>
        <w:spacing w:line="480" w:lineRule="auto"/>
        <w:ind w:left="720" w:hanging="720"/>
        <w:rPr>
          <w:color w:val="000000" w:themeColor="text1"/>
          <w:shd w:val="clear" w:color="auto" w:fill="FFFFFF"/>
          <w:lang w:val="en-US"/>
        </w:rPr>
      </w:pPr>
    </w:p>
    <w:p w14:paraId="2D54545F" w14:textId="4B26A75F" w:rsidR="00850787" w:rsidRPr="00850787" w:rsidRDefault="00850787" w:rsidP="00F77D5D">
      <w:pPr>
        <w:spacing w:line="480" w:lineRule="auto"/>
        <w:ind w:left="720" w:hanging="720"/>
        <w:rPr>
          <w:lang w:val="en-US"/>
        </w:rPr>
      </w:pPr>
      <w:r w:rsidRPr="00F77D5D">
        <w:rPr>
          <w:color w:val="222222"/>
          <w:shd w:val="clear" w:color="auto" w:fill="FFFFFF"/>
          <w:lang w:val="en-US"/>
        </w:rPr>
        <w:t>Eriksen, G.A., 2017. </w:t>
      </w:r>
      <w:r w:rsidRPr="00F77D5D">
        <w:rPr>
          <w:iCs/>
          <w:color w:val="222222"/>
          <w:shd w:val="clear" w:color="auto" w:fill="FFFFFF"/>
          <w:lang w:val="en-US"/>
        </w:rPr>
        <w:t>Foraging strategies of wild gelada monkeys (</w:t>
      </w:r>
      <w:proofErr w:type="spellStart"/>
      <w:r w:rsidRPr="00F77D5D">
        <w:rPr>
          <w:i/>
          <w:iCs/>
          <w:color w:val="222222"/>
          <w:shd w:val="clear" w:color="auto" w:fill="FFFFFF"/>
          <w:lang w:val="en-US"/>
        </w:rPr>
        <w:t>Theropithecus</w:t>
      </w:r>
      <w:proofErr w:type="spellEnd"/>
      <w:r w:rsidRPr="00F77D5D">
        <w:rPr>
          <w:i/>
          <w:iCs/>
          <w:color w:val="222222"/>
          <w:shd w:val="clear" w:color="auto" w:fill="FFFFFF"/>
          <w:lang w:val="en-US"/>
        </w:rPr>
        <w:t xml:space="preserve"> gelada</w:t>
      </w:r>
      <w:r w:rsidRPr="00F77D5D">
        <w:rPr>
          <w:iCs/>
          <w:color w:val="222222"/>
          <w:shd w:val="clear" w:color="auto" w:fill="FFFFFF"/>
          <w:lang w:val="en-US"/>
        </w:rPr>
        <w:t>) in an Afroalpine grassland at Guassa, Ethiopia</w:t>
      </w:r>
      <w:r>
        <w:rPr>
          <w:color w:val="222222"/>
          <w:shd w:val="clear" w:color="auto" w:fill="FFFFFF"/>
          <w:lang w:val="en-US"/>
        </w:rPr>
        <w:t>. MSc Thesis, University of Oslo.</w:t>
      </w:r>
    </w:p>
    <w:p w14:paraId="312CDCA3" w14:textId="77777777" w:rsidR="0064701D" w:rsidRPr="008050E5" w:rsidRDefault="0064701D" w:rsidP="00E65B92">
      <w:pPr>
        <w:spacing w:line="480" w:lineRule="auto"/>
        <w:rPr>
          <w:b/>
          <w:color w:val="000000" w:themeColor="text1"/>
          <w:u w:val="single"/>
          <w:lang w:val="en-US"/>
        </w:rPr>
      </w:pPr>
    </w:p>
    <w:p w14:paraId="21192FAF"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Nguyen, N., Venkataraman, V.V. and</w:t>
      </w:r>
      <w:r w:rsidR="00615C24" w:rsidRPr="008050E5">
        <w:rPr>
          <w:color w:val="000000" w:themeColor="text1"/>
          <w:shd w:val="clear" w:color="auto" w:fill="FFFFFF"/>
          <w:lang w:val="en-US"/>
        </w:rPr>
        <w:t xml:space="preserve"> J.T. Kerby. </w:t>
      </w:r>
      <w:r w:rsidRPr="008050E5">
        <w:rPr>
          <w:color w:val="000000" w:themeColor="text1"/>
          <w:shd w:val="clear" w:color="auto" w:fill="FFFFFF"/>
          <w:lang w:val="en-US"/>
        </w:rPr>
        <w:t xml:space="preserve">2014. Gelada feeding ecology in an intact ecosystem at Guassa, Ethiopia: variability over time and implications for </w:t>
      </w:r>
      <w:proofErr w:type="spellStart"/>
      <w:r w:rsidRPr="008050E5">
        <w:rPr>
          <w:color w:val="000000" w:themeColor="text1"/>
          <w:shd w:val="clear" w:color="auto" w:fill="FFFFFF"/>
          <w:lang w:val="en-US"/>
        </w:rPr>
        <w:t>theropith</w:t>
      </w:r>
      <w:proofErr w:type="spellEnd"/>
      <w:r w:rsidRPr="008050E5">
        <w:rPr>
          <w:color w:val="000000" w:themeColor="text1"/>
          <w:shd w:val="clear" w:color="auto" w:fill="FFFFFF"/>
          <w:lang w:val="en-US"/>
        </w:rPr>
        <w:t xml:space="preserve"> and hominin dietary evolution. </w:t>
      </w:r>
      <w:r w:rsidRPr="008050E5">
        <w:rPr>
          <w:iCs/>
          <w:color w:val="000000" w:themeColor="text1"/>
          <w:shd w:val="clear" w:color="auto" w:fill="FFFFFF"/>
          <w:lang w:val="en-US"/>
        </w:rPr>
        <w:t>American Journal of Physical Anthropology</w:t>
      </w:r>
      <w:r w:rsidRPr="008050E5">
        <w:rPr>
          <w:color w:val="000000" w:themeColor="text1"/>
          <w:shd w:val="clear" w:color="auto" w:fill="FFFFFF"/>
          <w:lang w:val="en-US"/>
        </w:rPr>
        <w:t> </w:t>
      </w:r>
      <w:r w:rsidRPr="008050E5">
        <w:rPr>
          <w:iCs/>
          <w:color w:val="000000" w:themeColor="text1"/>
          <w:shd w:val="clear" w:color="auto" w:fill="FFFFFF"/>
          <w:lang w:val="en-US"/>
        </w:rPr>
        <w:t>155</w:t>
      </w:r>
      <w:r w:rsidR="00615C24" w:rsidRPr="008050E5">
        <w:rPr>
          <w:color w:val="000000" w:themeColor="text1"/>
          <w:shd w:val="clear" w:color="auto" w:fill="FFFFFF"/>
          <w:lang w:val="en-US"/>
        </w:rPr>
        <w:t>:</w:t>
      </w:r>
      <w:r w:rsidRPr="008050E5">
        <w:rPr>
          <w:color w:val="000000" w:themeColor="text1"/>
          <w:shd w:val="clear" w:color="auto" w:fill="FFFFFF"/>
          <w:lang w:val="en-US"/>
        </w:rPr>
        <w:t>1-16.</w:t>
      </w:r>
    </w:p>
    <w:p w14:paraId="5E471793" w14:textId="77777777" w:rsidR="009F73A2" w:rsidRPr="008050E5" w:rsidRDefault="009F73A2" w:rsidP="00E65B92">
      <w:pPr>
        <w:spacing w:line="480" w:lineRule="auto"/>
        <w:ind w:left="720" w:hanging="720"/>
        <w:rPr>
          <w:color w:val="000000" w:themeColor="text1"/>
          <w:lang w:val="en-US"/>
        </w:rPr>
      </w:pPr>
    </w:p>
    <w:p w14:paraId="68605BC9" w14:textId="77777777" w:rsidR="003017CE" w:rsidRPr="008050E5" w:rsidRDefault="009F73A2" w:rsidP="00E65B92">
      <w:pPr>
        <w:spacing w:line="480" w:lineRule="auto"/>
        <w:ind w:left="720" w:hanging="720"/>
        <w:rPr>
          <w:color w:val="000000" w:themeColor="text1"/>
          <w:lang w:val="en-US"/>
        </w:rPr>
      </w:pPr>
      <w:r w:rsidRPr="008050E5">
        <w:rPr>
          <w:color w:val="000000" w:themeColor="text1"/>
          <w:lang w:val="en-US"/>
        </w:rPr>
        <w:t>Hedberg, I., Edwards, S. and</w:t>
      </w:r>
      <w:r w:rsidR="00615C24" w:rsidRPr="008050E5">
        <w:rPr>
          <w:color w:val="000000" w:themeColor="text1"/>
          <w:lang w:val="en-US"/>
        </w:rPr>
        <w:t xml:space="preserve"> S. </w:t>
      </w:r>
      <w:proofErr w:type="spellStart"/>
      <w:r w:rsidR="00615C24" w:rsidRPr="008050E5">
        <w:rPr>
          <w:color w:val="000000" w:themeColor="text1"/>
          <w:lang w:val="en-US"/>
        </w:rPr>
        <w:t>Nemomissa</w:t>
      </w:r>
      <w:proofErr w:type="spellEnd"/>
      <w:r w:rsidR="00615C24" w:rsidRPr="008050E5">
        <w:rPr>
          <w:color w:val="000000" w:themeColor="text1"/>
          <w:lang w:val="en-US"/>
        </w:rPr>
        <w:t xml:space="preserve">. </w:t>
      </w:r>
      <w:r w:rsidRPr="008050E5">
        <w:rPr>
          <w:color w:val="000000" w:themeColor="text1"/>
          <w:lang w:val="en-US"/>
        </w:rPr>
        <w:t>2003. </w:t>
      </w:r>
      <w:r w:rsidRPr="008050E5">
        <w:rPr>
          <w:iCs/>
          <w:color w:val="000000" w:themeColor="text1"/>
          <w:lang w:val="en-US"/>
        </w:rPr>
        <w:t xml:space="preserve">Flora of Ethiopia and Eritrea. Vol. 4. Part 1, </w:t>
      </w:r>
      <w:proofErr w:type="spellStart"/>
      <w:r w:rsidRPr="008050E5">
        <w:rPr>
          <w:iCs/>
          <w:color w:val="000000" w:themeColor="text1"/>
          <w:lang w:val="en-US"/>
        </w:rPr>
        <w:t>Apiaceae</w:t>
      </w:r>
      <w:proofErr w:type="spellEnd"/>
      <w:r w:rsidRPr="008050E5">
        <w:rPr>
          <w:iCs/>
          <w:color w:val="000000" w:themeColor="text1"/>
          <w:lang w:val="en-US"/>
        </w:rPr>
        <w:t xml:space="preserve"> to </w:t>
      </w:r>
      <w:proofErr w:type="spellStart"/>
      <w:r w:rsidRPr="008050E5">
        <w:rPr>
          <w:iCs/>
          <w:color w:val="000000" w:themeColor="text1"/>
          <w:lang w:val="en-US"/>
        </w:rPr>
        <w:t>Dipsacaceae</w:t>
      </w:r>
      <w:proofErr w:type="spellEnd"/>
      <w:r w:rsidRPr="008050E5">
        <w:rPr>
          <w:color w:val="000000" w:themeColor="text1"/>
          <w:lang w:val="en-US"/>
        </w:rPr>
        <w:t>. National Herbarium, Addis Ababa University.</w:t>
      </w:r>
    </w:p>
    <w:p w14:paraId="53AE11C0" w14:textId="77777777" w:rsidR="009F73A2" w:rsidRPr="008050E5" w:rsidRDefault="009F73A2" w:rsidP="00E65B92">
      <w:pPr>
        <w:spacing w:line="480" w:lineRule="auto"/>
        <w:rPr>
          <w:color w:val="000000" w:themeColor="text1"/>
          <w:lang w:val="en-US"/>
        </w:rPr>
      </w:pPr>
    </w:p>
    <w:p w14:paraId="57EBC386" w14:textId="77777777" w:rsidR="00DD49F7" w:rsidRPr="00CE2796" w:rsidRDefault="0013547F" w:rsidP="00DD49F7">
      <w:pPr>
        <w:spacing w:line="480" w:lineRule="auto"/>
        <w:ind w:left="720" w:hanging="720"/>
        <w:rPr>
          <w:color w:val="222222"/>
          <w:shd w:val="clear" w:color="auto" w:fill="FFFFFF"/>
          <w:lang w:val="en-US"/>
        </w:rPr>
      </w:pPr>
      <w:r w:rsidRPr="008050E5">
        <w:rPr>
          <w:color w:val="222222"/>
          <w:shd w:val="clear" w:color="auto" w:fill="FFFFFF"/>
          <w:lang w:val="en-US"/>
        </w:rPr>
        <w:t xml:space="preserve">Howe, H.F. and J. Smallwood. </w:t>
      </w:r>
      <w:r w:rsidRPr="00CE2796">
        <w:rPr>
          <w:color w:val="222222"/>
          <w:shd w:val="clear" w:color="auto" w:fill="FFFFFF"/>
          <w:lang w:val="en-US"/>
        </w:rPr>
        <w:t>1982. Ecology of seed dispersal. </w:t>
      </w:r>
      <w:r w:rsidRPr="00CE2796">
        <w:rPr>
          <w:iCs/>
          <w:color w:val="222222"/>
          <w:shd w:val="clear" w:color="auto" w:fill="FFFFFF"/>
          <w:lang w:val="en-US"/>
        </w:rPr>
        <w:t xml:space="preserve">Annual </w:t>
      </w:r>
      <w:r w:rsidR="00DE31BC" w:rsidRPr="00CE2796">
        <w:rPr>
          <w:iCs/>
          <w:color w:val="222222"/>
          <w:shd w:val="clear" w:color="auto" w:fill="FFFFFF"/>
          <w:lang w:val="en-US"/>
        </w:rPr>
        <w:t>R</w:t>
      </w:r>
      <w:r w:rsidRPr="00CE2796">
        <w:rPr>
          <w:iCs/>
          <w:color w:val="222222"/>
          <w:shd w:val="clear" w:color="auto" w:fill="FFFFFF"/>
          <w:lang w:val="en-US"/>
        </w:rPr>
        <w:t xml:space="preserve">eview of </w:t>
      </w:r>
      <w:r w:rsidR="00DE31BC" w:rsidRPr="00CE2796">
        <w:rPr>
          <w:iCs/>
          <w:color w:val="222222"/>
          <w:shd w:val="clear" w:color="auto" w:fill="FFFFFF"/>
          <w:lang w:val="en-US"/>
        </w:rPr>
        <w:t>E</w:t>
      </w:r>
      <w:r w:rsidRPr="00CE2796">
        <w:rPr>
          <w:iCs/>
          <w:color w:val="222222"/>
          <w:shd w:val="clear" w:color="auto" w:fill="FFFFFF"/>
          <w:lang w:val="en-US"/>
        </w:rPr>
        <w:t xml:space="preserve">cology and </w:t>
      </w:r>
      <w:r w:rsidR="00DE31BC" w:rsidRPr="00CE2796">
        <w:rPr>
          <w:iCs/>
          <w:color w:val="222222"/>
          <w:shd w:val="clear" w:color="auto" w:fill="FFFFFF"/>
          <w:lang w:val="en-US"/>
        </w:rPr>
        <w:t>S</w:t>
      </w:r>
      <w:r w:rsidRPr="00CE2796">
        <w:rPr>
          <w:iCs/>
          <w:color w:val="222222"/>
          <w:shd w:val="clear" w:color="auto" w:fill="FFFFFF"/>
          <w:lang w:val="en-US"/>
        </w:rPr>
        <w:t>ystematics</w:t>
      </w:r>
      <w:r w:rsidRPr="00CE2796">
        <w:rPr>
          <w:color w:val="222222"/>
          <w:shd w:val="clear" w:color="auto" w:fill="FFFFFF"/>
          <w:lang w:val="en-US"/>
        </w:rPr>
        <w:t xml:space="preserve"> </w:t>
      </w:r>
      <w:r w:rsidRPr="00CE2796">
        <w:rPr>
          <w:iCs/>
          <w:color w:val="222222"/>
          <w:shd w:val="clear" w:color="auto" w:fill="FFFFFF"/>
          <w:lang w:val="en-US"/>
        </w:rPr>
        <w:t>13</w:t>
      </w:r>
      <w:r w:rsidRPr="00CE2796">
        <w:rPr>
          <w:color w:val="222222"/>
          <w:shd w:val="clear" w:color="auto" w:fill="FFFFFF"/>
          <w:lang w:val="en-US"/>
        </w:rPr>
        <w:t>:201-228.</w:t>
      </w:r>
    </w:p>
    <w:p w14:paraId="0AB8BE2E" w14:textId="77777777" w:rsidR="00DD49F7" w:rsidRDefault="00DD49F7" w:rsidP="00DD49F7">
      <w:pPr>
        <w:spacing w:line="480" w:lineRule="auto"/>
        <w:ind w:left="720" w:hanging="720"/>
        <w:rPr>
          <w:color w:val="222222"/>
          <w:shd w:val="clear" w:color="auto" w:fill="FFFFFF"/>
          <w:lang w:val="en-US"/>
        </w:rPr>
      </w:pPr>
    </w:p>
    <w:p w14:paraId="6C649DA9" w14:textId="77777777" w:rsidR="00DD49F7" w:rsidRPr="008050E5" w:rsidRDefault="00DD49F7" w:rsidP="00CE2796">
      <w:pPr>
        <w:spacing w:line="480" w:lineRule="auto"/>
        <w:ind w:left="720" w:hanging="720"/>
        <w:rPr>
          <w:color w:val="222222"/>
          <w:shd w:val="clear" w:color="auto" w:fill="FFFFFF"/>
          <w:lang w:val="en-US"/>
        </w:rPr>
      </w:pPr>
      <w:r w:rsidRPr="00CE2796">
        <w:rPr>
          <w:color w:val="222222"/>
          <w:shd w:val="clear" w:color="auto" w:fill="FFFFFF"/>
          <w:lang w:val="en-US"/>
        </w:rPr>
        <w:lastRenderedPageBreak/>
        <w:t xml:space="preserve">Iwamoto, T. and Dunbar, R.I.M., 1983. Thermoregulation, habitat quality and the </w:t>
      </w:r>
      <w:proofErr w:type="spellStart"/>
      <w:r w:rsidRPr="00CE2796">
        <w:rPr>
          <w:color w:val="222222"/>
          <w:shd w:val="clear" w:color="auto" w:fill="FFFFFF"/>
          <w:lang w:val="en-US"/>
        </w:rPr>
        <w:t>behavioural</w:t>
      </w:r>
      <w:proofErr w:type="spellEnd"/>
      <w:r w:rsidRPr="00CE2796">
        <w:rPr>
          <w:color w:val="222222"/>
          <w:shd w:val="clear" w:color="auto" w:fill="FFFFFF"/>
          <w:lang w:val="en-US"/>
        </w:rPr>
        <w:t xml:space="preserve"> ecology of gelada baboons.</w:t>
      </w:r>
      <w:r w:rsidRPr="00CE2796">
        <w:rPr>
          <w:iCs/>
          <w:color w:val="222222"/>
          <w:shd w:val="clear" w:color="auto" w:fill="FFFFFF"/>
          <w:lang w:val="en-US"/>
        </w:rPr>
        <w:t xml:space="preserve"> Journal of Animal Ecology</w:t>
      </w:r>
      <w:r w:rsidR="00CE2796">
        <w:rPr>
          <w:color w:val="222222"/>
          <w:shd w:val="clear" w:color="auto" w:fill="FFFFFF"/>
          <w:lang w:val="en-US"/>
        </w:rPr>
        <w:t xml:space="preserve"> 52:357-366.</w:t>
      </w:r>
    </w:p>
    <w:p w14:paraId="6B014A03" w14:textId="77777777" w:rsidR="0013547F" w:rsidRPr="008050E5" w:rsidRDefault="0013547F" w:rsidP="00DD49F7">
      <w:pPr>
        <w:spacing w:line="480" w:lineRule="auto"/>
        <w:rPr>
          <w:color w:val="000000" w:themeColor="text1"/>
          <w:lang w:val="en-US"/>
        </w:rPr>
      </w:pPr>
    </w:p>
    <w:p w14:paraId="2B814B67" w14:textId="77777777" w:rsidR="00DD49F7" w:rsidRPr="008050E5" w:rsidRDefault="002A2B68" w:rsidP="00DD49F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Janzen, D.H., 1984. Dispersal of small seeds by big herbivores: foliage is the fruit. </w:t>
      </w:r>
      <w:r w:rsidRPr="008050E5">
        <w:rPr>
          <w:iCs/>
          <w:color w:val="000000" w:themeColor="text1"/>
          <w:shd w:val="clear" w:color="auto" w:fill="FFFFFF"/>
          <w:lang w:val="en-US"/>
        </w:rPr>
        <w:t>The American Naturalist</w:t>
      </w:r>
      <w:r w:rsidRPr="008050E5">
        <w:rPr>
          <w:color w:val="000000" w:themeColor="text1"/>
          <w:shd w:val="clear" w:color="auto" w:fill="FFFFFF"/>
          <w:lang w:val="en-US"/>
        </w:rPr>
        <w:t> </w:t>
      </w:r>
      <w:r w:rsidRPr="008050E5">
        <w:rPr>
          <w:iCs/>
          <w:color w:val="000000" w:themeColor="text1"/>
          <w:shd w:val="clear" w:color="auto" w:fill="FFFFFF"/>
          <w:lang w:val="en-US"/>
        </w:rPr>
        <w:t>123</w:t>
      </w:r>
      <w:r w:rsidR="00615C24" w:rsidRPr="008050E5">
        <w:rPr>
          <w:color w:val="000000" w:themeColor="text1"/>
          <w:shd w:val="clear" w:color="auto" w:fill="FFFFFF"/>
          <w:lang w:val="en-US"/>
        </w:rPr>
        <w:t>:</w:t>
      </w:r>
      <w:r w:rsidRPr="008050E5">
        <w:rPr>
          <w:color w:val="000000" w:themeColor="text1"/>
          <w:shd w:val="clear" w:color="auto" w:fill="FFFFFF"/>
          <w:lang w:val="en-US"/>
        </w:rPr>
        <w:t>338-353.</w:t>
      </w:r>
    </w:p>
    <w:p w14:paraId="1A368111" w14:textId="77777777" w:rsidR="00DD49F7" w:rsidRPr="008050E5" w:rsidRDefault="00DD49F7" w:rsidP="00DD49F7">
      <w:pPr>
        <w:spacing w:line="480" w:lineRule="auto"/>
        <w:ind w:left="720" w:hanging="720"/>
        <w:rPr>
          <w:color w:val="222222"/>
          <w:shd w:val="clear" w:color="auto" w:fill="FFFFFF"/>
          <w:lang w:val="en-US"/>
        </w:rPr>
      </w:pPr>
    </w:p>
    <w:p w14:paraId="38022A11" w14:textId="24DA67EB" w:rsidR="00DD49F7" w:rsidRDefault="00DD49F7" w:rsidP="0017010F">
      <w:pPr>
        <w:spacing w:line="480" w:lineRule="auto"/>
        <w:ind w:left="720" w:hanging="720"/>
        <w:rPr>
          <w:color w:val="222222"/>
          <w:shd w:val="clear" w:color="auto" w:fill="FFFFFF"/>
          <w:lang w:val="en-US"/>
        </w:rPr>
      </w:pPr>
      <w:proofErr w:type="spellStart"/>
      <w:r w:rsidRPr="00CE2796">
        <w:rPr>
          <w:color w:val="222222"/>
          <w:shd w:val="clear" w:color="auto" w:fill="FFFFFF"/>
          <w:lang w:val="en-US"/>
        </w:rPr>
        <w:t>Jarvey</w:t>
      </w:r>
      <w:proofErr w:type="spellEnd"/>
      <w:r w:rsidRPr="00CE2796">
        <w:rPr>
          <w:color w:val="222222"/>
          <w:shd w:val="clear" w:color="auto" w:fill="FFFFFF"/>
          <w:lang w:val="en-US"/>
        </w:rPr>
        <w:t xml:space="preserve">, J.C., Low, B.S., Pappano, D.J., Bergman, T.J. and </w:t>
      </w:r>
      <w:proofErr w:type="spellStart"/>
      <w:r w:rsidRPr="00CE2796">
        <w:rPr>
          <w:color w:val="222222"/>
          <w:shd w:val="clear" w:color="auto" w:fill="FFFFFF"/>
          <w:lang w:val="en-US"/>
        </w:rPr>
        <w:t>Beehner</w:t>
      </w:r>
      <w:proofErr w:type="spellEnd"/>
      <w:r w:rsidRPr="00CE2796">
        <w:rPr>
          <w:color w:val="222222"/>
          <w:shd w:val="clear" w:color="auto" w:fill="FFFFFF"/>
          <w:lang w:val="en-US"/>
        </w:rPr>
        <w:t xml:space="preserve">, J.C., 2018. </w:t>
      </w:r>
      <w:proofErr w:type="spellStart"/>
      <w:r w:rsidRPr="00CE2796">
        <w:rPr>
          <w:color w:val="222222"/>
          <w:shd w:val="clear" w:color="auto" w:fill="FFFFFF"/>
          <w:lang w:val="en-US"/>
        </w:rPr>
        <w:t>Graminivory</w:t>
      </w:r>
      <w:proofErr w:type="spellEnd"/>
      <w:r w:rsidRPr="00CE2796">
        <w:rPr>
          <w:color w:val="222222"/>
          <w:shd w:val="clear" w:color="auto" w:fill="FFFFFF"/>
          <w:lang w:val="en-US"/>
        </w:rPr>
        <w:t xml:space="preserve"> and fallback foods: annual diet profile of geladas (</w:t>
      </w:r>
      <w:proofErr w:type="spellStart"/>
      <w:r w:rsidRPr="00CE2796">
        <w:rPr>
          <w:i/>
          <w:color w:val="222222"/>
          <w:shd w:val="clear" w:color="auto" w:fill="FFFFFF"/>
          <w:lang w:val="en-US"/>
        </w:rPr>
        <w:t>Theropithecus</w:t>
      </w:r>
      <w:proofErr w:type="spellEnd"/>
      <w:r w:rsidRPr="00CE2796">
        <w:rPr>
          <w:i/>
          <w:color w:val="222222"/>
          <w:shd w:val="clear" w:color="auto" w:fill="FFFFFF"/>
          <w:lang w:val="en-US"/>
        </w:rPr>
        <w:t xml:space="preserve"> gelada</w:t>
      </w:r>
      <w:r w:rsidRPr="00CE2796">
        <w:rPr>
          <w:color w:val="222222"/>
          <w:shd w:val="clear" w:color="auto" w:fill="FFFFFF"/>
          <w:lang w:val="en-US"/>
        </w:rPr>
        <w:t>) living in the Simien Mountains National Park, Ethiopia. </w:t>
      </w:r>
      <w:r w:rsidRPr="00CE2796">
        <w:rPr>
          <w:iCs/>
          <w:color w:val="222222"/>
          <w:shd w:val="clear" w:color="auto" w:fill="FFFFFF"/>
          <w:lang w:val="en-US"/>
        </w:rPr>
        <w:t>International Journal of Primatology</w:t>
      </w:r>
      <w:r w:rsidRPr="00CE2796">
        <w:rPr>
          <w:color w:val="222222"/>
          <w:shd w:val="clear" w:color="auto" w:fill="FFFFFF"/>
          <w:lang w:val="en-US"/>
        </w:rPr>
        <w:t> </w:t>
      </w:r>
      <w:r w:rsidRPr="00CE2796">
        <w:rPr>
          <w:iCs/>
          <w:color w:val="222222"/>
          <w:shd w:val="clear" w:color="auto" w:fill="FFFFFF"/>
          <w:lang w:val="en-US"/>
        </w:rPr>
        <w:t>39</w:t>
      </w:r>
      <w:r w:rsidR="00CE2796">
        <w:rPr>
          <w:color w:val="222222"/>
          <w:shd w:val="clear" w:color="auto" w:fill="FFFFFF"/>
          <w:lang w:val="en-US"/>
        </w:rPr>
        <w:t>:</w:t>
      </w:r>
      <w:r w:rsidRPr="00CE2796">
        <w:rPr>
          <w:color w:val="222222"/>
          <w:shd w:val="clear" w:color="auto" w:fill="FFFFFF"/>
          <w:lang w:val="en-US"/>
        </w:rPr>
        <w:t>105-126.</w:t>
      </w:r>
    </w:p>
    <w:p w14:paraId="69D166C7" w14:textId="77777777" w:rsidR="00391C40" w:rsidRDefault="00391C40" w:rsidP="0017010F">
      <w:pPr>
        <w:spacing w:line="480" w:lineRule="auto"/>
        <w:ind w:left="720" w:hanging="720"/>
        <w:rPr>
          <w:color w:val="222222"/>
          <w:shd w:val="clear" w:color="auto" w:fill="FFFFFF"/>
          <w:lang w:val="en-US"/>
        </w:rPr>
      </w:pPr>
    </w:p>
    <w:p w14:paraId="1E8FC95F" w14:textId="12A78A48" w:rsidR="004F28A8" w:rsidRDefault="004F28A8" w:rsidP="0017010F">
      <w:pPr>
        <w:spacing w:line="480" w:lineRule="auto"/>
        <w:ind w:left="720" w:hanging="720"/>
        <w:rPr>
          <w:color w:val="222222"/>
          <w:shd w:val="clear" w:color="auto" w:fill="FFFFFF"/>
          <w:lang w:val="en-US"/>
        </w:rPr>
      </w:pPr>
      <w:proofErr w:type="spellStart"/>
      <w:r>
        <w:rPr>
          <w:color w:val="222222"/>
          <w:shd w:val="clear" w:color="auto" w:fill="FFFFFF"/>
          <w:lang w:val="en-US"/>
        </w:rPr>
        <w:t>Jongejans</w:t>
      </w:r>
      <w:proofErr w:type="spellEnd"/>
      <w:r>
        <w:rPr>
          <w:color w:val="222222"/>
          <w:shd w:val="clear" w:color="auto" w:fill="FFFFFF"/>
          <w:lang w:val="en-US"/>
        </w:rPr>
        <w:t xml:space="preserve">, E. and </w:t>
      </w:r>
      <w:proofErr w:type="spellStart"/>
      <w:r>
        <w:rPr>
          <w:color w:val="222222"/>
          <w:shd w:val="clear" w:color="auto" w:fill="FFFFFF"/>
          <w:lang w:val="en-US"/>
        </w:rPr>
        <w:t>Telenius</w:t>
      </w:r>
      <w:proofErr w:type="spellEnd"/>
      <w:r>
        <w:rPr>
          <w:color w:val="222222"/>
          <w:shd w:val="clear" w:color="auto" w:fill="FFFFFF"/>
          <w:lang w:val="en-US"/>
        </w:rPr>
        <w:t>, A., 2001. Field experiments on seed dispersal by wind in ten umbelliferous species (</w:t>
      </w:r>
      <w:proofErr w:type="spellStart"/>
      <w:r>
        <w:rPr>
          <w:color w:val="222222"/>
          <w:shd w:val="clear" w:color="auto" w:fill="FFFFFF"/>
          <w:lang w:val="en-US"/>
        </w:rPr>
        <w:t>Apiaceae</w:t>
      </w:r>
      <w:proofErr w:type="spellEnd"/>
      <w:r>
        <w:rPr>
          <w:color w:val="222222"/>
          <w:shd w:val="clear" w:color="auto" w:fill="FFFFFF"/>
          <w:lang w:val="en-US"/>
        </w:rPr>
        <w:t>). Plant Ecology 152:67-78.</w:t>
      </w:r>
    </w:p>
    <w:p w14:paraId="1BEDF202" w14:textId="77777777" w:rsidR="0017010F" w:rsidRPr="0017010F" w:rsidRDefault="0017010F" w:rsidP="0017010F">
      <w:pPr>
        <w:spacing w:line="480" w:lineRule="auto"/>
        <w:ind w:left="720" w:hanging="720"/>
        <w:rPr>
          <w:color w:val="000000" w:themeColor="text1"/>
          <w:shd w:val="clear" w:color="auto" w:fill="FFFFFF"/>
          <w:lang w:val="en-US"/>
        </w:rPr>
      </w:pPr>
    </w:p>
    <w:p w14:paraId="0A4B18B3" w14:textId="7CE75E15" w:rsidR="0017010F" w:rsidRPr="0017010F" w:rsidRDefault="0017010F" w:rsidP="00C53D82">
      <w:pPr>
        <w:spacing w:line="480" w:lineRule="auto"/>
        <w:ind w:left="720" w:hanging="720"/>
        <w:rPr>
          <w:lang w:val="en-US"/>
        </w:rPr>
      </w:pPr>
      <w:r w:rsidRPr="00C53D82">
        <w:rPr>
          <w:color w:val="222222"/>
          <w:shd w:val="clear" w:color="auto" w:fill="FFFFFF"/>
          <w:lang w:val="en-US"/>
        </w:rPr>
        <w:t xml:space="preserve">Kidane, B., van </w:t>
      </w:r>
      <w:proofErr w:type="spellStart"/>
      <w:r w:rsidRPr="00C53D82">
        <w:rPr>
          <w:color w:val="222222"/>
          <w:shd w:val="clear" w:color="auto" w:fill="FFFFFF"/>
          <w:lang w:val="en-US"/>
        </w:rPr>
        <w:t>Andel</w:t>
      </w:r>
      <w:proofErr w:type="spellEnd"/>
      <w:r w:rsidRPr="00C53D82">
        <w:rPr>
          <w:color w:val="222222"/>
          <w:shd w:val="clear" w:color="auto" w:fill="FFFFFF"/>
          <w:lang w:val="en-US"/>
        </w:rPr>
        <w:t xml:space="preserve">, T., van der </w:t>
      </w:r>
      <w:proofErr w:type="spellStart"/>
      <w:r w:rsidRPr="00C53D82">
        <w:rPr>
          <w:color w:val="222222"/>
          <w:shd w:val="clear" w:color="auto" w:fill="FFFFFF"/>
          <w:lang w:val="en-US"/>
        </w:rPr>
        <w:t>Maesen</w:t>
      </w:r>
      <w:proofErr w:type="spellEnd"/>
      <w:r w:rsidRPr="00C53D82">
        <w:rPr>
          <w:color w:val="222222"/>
          <w:shd w:val="clear" w:color="auto" w:fill="FFFFFF"/>
          <w:lang w:val="en-US"/>
        </w:rPr>
        <w:t xml:space="preserve">, L.J.G. and Asfaw, Z., 2014. Use and management of traditional medicinal plants by </w:t>
      </w:r>
      <w:proofErr w:type="spellStart"/>
      <w:r w:rsidRPr="00C53D82">
        <w:rPr>
          <w:color w:val="222222"/>
          <w:shd w:val="clear" w:color="auto" w:fill="FFFFFF"/>
          <w:lang w:val="en-US"/>
        </w:rPr>
        <w:t>Maale</w:t>
      </w:r>
      <w:proofErr w:type="spellEnd"/>
      <w:r w:rsidRPr="00C53D82">
        <w:rPr>
          <w:color w:val="222222"/>
          <w:shd w:val="clear" w:color="auto" w:fill="FFFFFF"/>
          <w:lang w:val="en-US"/>
        </w:rPr>
        <w:t xml:space="preserve"> and Ari ethnic communities in southern Ethiopia. </w:t>
      </w:r>
      <w:r w:rsidRPr="00C53D82">
        <w:rPr>
          <w:iCs/>
          <w:color w:val="222222"/>
          <w:shd w:val="clear" w:color="auto" w:fill="FFFFFF"/>
          <w:lang w:val="en-US"/>
        </w:rPr>
        <w:t>Journal of Ethnobiology and Ethnomedicine</w:t>
      </w:r>
      <w:r w:rsidRPr="0017010F">
        <w:rPr>
          <w:color w:val="222222"/>
          <w:shd w:val="clear" w:color="auto" w:fill="FFFFFF"/>
          <w:lang w:val="en-US"/>
        </w:rPr>
        <w:t xml:space="preserve"> </w:t>
      </w:r>
      <w:r w:rsidRPr="00C53D82">
        <w:rPr>
          <w:iCs/>
          <w:color w:val="222222"/>
          <w:shd w:val="clear" w:color="auto" w:fill="FFFFFF"/>
          <w:lang w:val="en-US"/>
        </w:rPr>
        <w:t>10</w:t>
      </w:r>
      <w:r w:rsidRPr="0017010F">
        <w:rPr>
          <w:color w:val="222222"/>
          <w:shd w:val="clear" w:color="auto" w:fill="FFFFFF"/>
          <w:lang w:val="en-US"/>
        </w:rPr>
        <w:t>:</w:t>
      </w:r>
      <w:r w:rsidRPr="00C53D82">
        <w:rPr>
          <w:color w:val="222222"/>
          <w:shd w:val="clear" w:color="auto" w:fill="FFFFFF"/>
          <w:lang w:val="en-US"/>
        </w:rPr>
        <w:t>46.</w:t>
      </w:r>
    </w:p>
    <w:p w14:paraId="5B78D6F8" w14:textId="77777777" w:rsidR="0017010F" w:rsidRPr="008050E5" w:rsidRDefault="0017010F" w:rsidP="0017010F">
      <w:pPr>
        <w:spacing w:line="480" w:lineRule="auto"/>
        <w:rPr>
          <w:color w:val="000000" w:themeColor="text1"/>
          <w:lang w:val="en-US"/>
        </w:rPr>
      </w:pPr>
    </w:p>
    <w:p w14:paraId="1D79616D" w14:textId="77777777" w:rsidR="001F751B" w:rsidRPr="00255891" w:rsidRDefault="001F751B" w:rsidP="0017010F">
      <w:pPr>
        <w:spacing w:line="480" w:lineRule="auto"/>
        <w:ind w:left="720" w:hanging="720"/>
        <w:rPr>
          <w:color w:val="000000" w:themeColor="text1"/>
          <w:lang w:val="en-US"/>
        </w:rPr>
      </w:pPr>
      <w:r w:rsidRPr="008050E5">
        <w:rPr>
          <w:color w:val="000000" w:themeColor="text1"/>
          <w:shd w:val="clear" w:color="auto" w:fill="FFFFFF"/>
          <w:lang w:val="en-US"/>
        </w:rPr>
        <w:t>Lacey, E.P., 1981. Seed dispersal in wild carrot (</w:t>
      </w:r>
      <w:r w:rsidRPr="008050E5">
        <w:rPr>
          <w:i/>
          <w:color w:val="000000" w:themeColor="text1"/>
          <w:shd w:val="clear" w:color="auto" w:fill="FFFFFF"/>
          <w:lang w:val="en-US"/>
        </w:rPr>
        <w:t>Daucus carota</w:t>
      </w:r>
      <w:r w:rsidRPr="008050E5">
        <w:rPr>
          <w:color w:val="000000" w:themeColor="text1"/>
          <w:shd w:val="clear" w:color="auto" w:fill="FFFFFF"/>
          <w:lang w:val="en-US"/>
        </w:rPr>
        <w:t>). </w:t>
      </w:r>
      <w:r w:rsidRPr="008050E5">
        <w:rPr>
          <w:iCs/>
          <w:color w:val="000000" w:themeColor="text1"/>
          <w:shd w:val="clear" w:color="auto" w:fill="FFFFFF"/>
          <w:lang w:val="en-US"/>
        </w:rPr>
        <w:t>The Michigan Botanist</w:t>
      </w:r>
      <w:r w:rsidR="00615C24" w:rsidRPr="008050E5">
        <w:rPr>
          <w:color w:val="000000" w:themeColor="text1"/>
          <w:shd w:val="clear" w:color="auto" w:fill="FFFFFF"/>
          <w:lang w:val="en-US"/>
        </w:rPr>
        <w:t xml:space="preserve"> </w:t>
      </w:r>
      <w:r w:rsidRPr="008050E5">
        <w:rPr>
          <w:iCs/>
          <w:color w:val="000000" w:themeColor="text1"/>
          <w:shd w:val="clear" w:color="auto" w:fill="FFFFFF"/>
          <w:lang w:val="en-US"/>
        </w:rPr>
        <w:t>20</w:t>
      </w:r>
      <w:r w:rsidR="00615C24" w:rsidRPr="008050E5">
        <w:rPr>
          <w:color w:val="000000" w:themeColor="text1"/>
          <w:shd w:val="clear" w:color="auto" w:fill="FFFFFF"/>
          <w:lang w:val="en-US"/>
        </w:rPr>
        <w:t>:</w:t>
      </w:r>
      <w:r w:rsidRPr="008050E5">
        <w:rPr>
          <w:color w:val="000000" w:themeColor="text1"/>
          <w:shd w:val="clear" w:color="auto" w:fill="FFFFFF"/>
          <w:lang w:val="en-US"/>
        </w:rPr>
        <w:t>15-20.</w:t>
      </w:r>
    </w:p>
    <w:p w14:paraId="549B5728" w14:textId="77777777" w:rsidR="009F73A2" w:rsidRPr="00255891" w:rsidRDefault="009F73A2" w:rsidP="00E65B92">
      <w:pPr>
        <w:spacing w:line="480" w:lineRule="auto"/>
        <w:ind w:left="720" w:hanging="720"/>
        <w:rPr>
          <w:color w:val="000000" w:themeColor="text1"/>
          <w:lang w:val="en-US"/>
        </w:rPr>
      </w:pPr>
    </w:p>
    <w:p w14:paraId="666B7B16" w14:textId="4EFD3820" w:rsidR="009F73A2" w:rsidRDefault="00CE3D6D" w:rsidP="00E65B92">
      <w:pPr>
        <w:spacing w:line="480" w:lineRule="auto"/>
        <w:ind w:left="720" w:hanging="720"/>
        <w:rPr>
          <w:color w:val="000000" w:themeColor="text1"/>
          <w:shd w:val="clear" w:color="auto" w:fill="FFFFFF"/>
          <w:lang w:val="en-US"/>
        </w:rPr>
      </w:pPr>
      <w:r w:rsidRPr="00255891">
        <w:rPr>
          <w:color w:val="000000" w:themeColor="text1"/>
          <w:shd w:val="clear" w:color="auto" w:fill="FFFFFF"/>
          <w:lang w:val="en-US"/>
        </w:rPr>
        <w:t xml:space="preserve">Lee, B.Y. and </w:t>
      </w:r>
      <w:proofErr w:type="spellStart"/>
      <w:r w:rsidRPr="00255891">
        <w:rPr>
          <w:color w:val="000000" w:themeColor="text1"/>
          <w:shd w:val="clear" w:color="auto" w:fill="FFFFFF"/>
          <w:lang w:val="en-US"/>
        </w:rPr>
        <w:t>Downie</w:t>
      </w:r>
      <w:proofErr w:type="spellEnd"/>
      <w:r w:rsidRPr="00255891">
        <w:rPr>
          <w:color w:val="000000" w:themeColor="text1"/>
          <w:shd w:val="clear" w:color="auto" w:fill="FFFFFF"/>
          <w:lang w:val="en-US"/>
        </w:rPr>
        <w:t xml:space="preserve">, S.R., 1999. A molecular phylogeny of </w:t>
      </w:r>
      <w:proofErr w:type="spellStart"/>
      <w:r w:rsidRPr="00255891">
        <w:rPr>
          <w:color w:val="000000" w:themeColor="text1"/>
          <w:shd w:val="clear" w:color="auto" w:fill="FFFFFF"/>
          <w:lang w:val="en-US"/>
        </w:rPr>
        <w:t>Apiaceae</w:t>
      </w:r>
      <w:proofErr w:type="spellEnd"/>
      <w:r w:rsidRPr="00255891">
        <w:rPr>
          <w:color w:val="000000" w:themeColor="text1"/>
          <w:shd w:val="clear" w:color="auto" w:fill="FFFFFF"/>
          <w:lang w:val="en-US"/>
        </w:rPr>
        <w:t xml:space="preserve"> tribe </w:t>
      </w:r>
      <w:proofErr w:type="spellStart"/>
      <w:r w:rsidRPr="00255891">
        <w:rPr>
          <w:color w:val="000000" w:themeColor="text1"/>
          <w:shd w:val="clear" w:color="auto" w:fill="FFFFFF"/>
          <w:lang w:val="en-US"/>
        </w:rPr>
        <w:t>Caucalideae</w:t>
      </w:r>
      <w:proofErr w:type="spellEnd"/>
      <w:r w:rsidRPr="00255891">
        <w:rPr>
          <w:color w:val="000000" w:themeColor="text1"/>
          <w:shd w:val="clear" w:color="auto" w:fill="FFFFFF"/>
          <w:lang w:val="en-US"/>
        </w:rPr>
        <w:t xml:space="preserve"> and related taxa: inferences based on ITS sequence data. </w:t>
      </w:r>
      <w:r w:rsidRPr="00255891">
        <w:rPr>
          <w:iCs/>
          <w:color w:val="000000" w:themeColor="text1"/>
          <w:shd w:val="clear" w:color="auto" w:fill="FFFFFF"/>
          <w:lang w:val="en-US"/>
        </w:rPr>
        <w:t>Systematic Botany</w:t>
      </w:r>
      <w:r w:rsidR="00615C24" w:rsidRPr="00255891">
        <w:rPr>
          <w:iCs/>
          <w:color w:val="000000" w:themeColor="text1"/>
          <w:shd w:val="clear" w:color="auto" w:fill="FFFFFF"/>
          <w:lang w:val="en-US"/>
        </w:rPr>
        <w:t xml:space="preserve"> 24:</w:t>
      </w:r>
      <w:r w:rsidRPr="00255891">
        <w:rPr>
          <w:color w:val="000000" w:themeColor="text1"/>
          <w:shd w:val="clear" w:color="auto" w:fill="FFFFFF"/>
          <w:lang w:val="en-US"/>
        </w:rPr>
        <w:t>461-479.</w:t>
      </w:r>
    </w:p>
    <w:p w14:paraId="635F0ED8" w14:textId="77777777" w:rsidR="00255891" w:rsidRPr="00255891" w:rsidRDefault="00255891" w:rsidP="00E65B92">
      <w:pPr>
        <w:spacing w:line="480" w:lineRule="auto"/>
        <w:ind w:left="720" w:hanging="720"/>
        <w:rPr>
          <w:color w:val="000000" w:themeColor="text1"/>
          <w:shd w:val="clear" w:color="auto" w:fill="FFFFFF"/>
          <w:lang w:val="en-US"/>
        </w:rPr>
      </w:pPr>
    </w:p>
    <w:p w14:paraId="445DE7DD" w14:textId="27FD97B3" w:rsidR="00676AA1" w:rsidRDefault="00255891" w:rsidP="00681C4C">
      <w:pPr>
        <w:autoSpaceDE w:val="0"/>
        <w:autoSpaceDN w:val="0"/>
        <w:adjustRightInd w:val="0"/>
        <w:spacing w:line="480" w:lineRule="auto"/>
        <w:ind w:left="720" w:hanging="720"/>
        <w:rPr>
          <w:rFonts w:eastAsiaTheme="minorHAnsi"/>
          <w:lang w:val="en-US"/>
        </w:rPr>
      </w:pPr>
      <w:proofErr w:type="spellStart"/>
      <w:r w:rsidRPr="00681C4C">
        <w:rPr>
          <w:rFonts w:eastAsiaTheme="minorHAnsi"/>
          <w:lang w:val="en-US"/>
        </w:rPr>
        <w:lastRenderedPageBreak/>
        <w:t>Liehrmann</w:t>
      </w:r>
      <w:proofErr w:type="spellEnd"/>
      <w:r w:rsidRPr="00681C4C">
        <w:rPr>
          <w:rFonts w:eastAsiaTheme="minorHAnsi"/>
          <w:lang w:val="en-US"/>
        </w:rPr>
        <w:t xml:space="preserve">, O., </w:t>
      </w:r>
      <w:proofErr w:type="spellStart"/>
      <w:r w:rsidRPr="00681C4C">
        <w:rPr>
          <w:rFonts w:eastAsiaTheme="minorHAnsi"/>
          <w:lang w:val="en-US"/>
        </w:rPr>
        <w:t>Jégoux</w:t>
      </w:r>
      <w:proofErr w:type="spellEnd"/>
      <w:r w:rsidRPr="00681C4C">
        <w:rPr>
          <w:rFonts w:eastAsiaTheme="minorHAnsi"/>
          <w:lang w:val="en-US"/>
        </w:rPr>
        <w:t xml:space="preserve">, F., </w:t>
      </w:r>
      <w:proofErr w:type="spellStart"/>
      <w:r w:rsidRPr="00681C4C">
        <w:rPr>
          <w:rFonts w:eastAsiaTheme="minorHAnsi"/>
          <w:lang w:val="en-US"/>
        </w:rPr>
        <w:t>Guilbert</w:t>
      </w:r>
      <w:proofErr w:type="spellEnd"/>
      <w:r w:rsidRPr="00681C4C">
        <w:rPr>
          <w:rFonts w:eastAsiaTheme="minorHAnsi"/>
          <w:lang w:val="en-US"/>
        </w:rPr>
        <w:t xml:space="preserve">, M.-A., </w:t>
      </w:r>
      <w:proofErr w:type="spellStart"/>
      <w:r w:rsidRPr="00681C4C">
        <w:rPr>
          <w:rFonts w:eastAsiaTheme="minorHAnsi"/>
          <w:lang w:val="en-US"/>
        </w:rPr>
        <w:t>Isselin-Nondedeu</w:t>
      </w:r>
      <w:proofErr w:type="spellEnd"/>
      <w:r w:rsidRPr="00681C4C">
        <w:rPr>
          <w:rFonts w:eastAsiaTheme="minorHAnsi"/>
          <w:lang w:val="en-US"/>
        </w:rPr>
        <w:t xml:space="preserve">, F., Saïd, S., Locatelli, Y., et al. 2018. </w:t>
      </w:r>
      <w:proofErr w:type="spellStart"/>
      <w:r w:rsidRPr="00681C4C">
        <w:rPr>
          <w:rFonts w:eastAsiaTheme="minorHAnsi"/>
          <w:lang w:val="en-US"/>
        </w:rPr>
        <w:t>Epizoochorous</w:t>
      </w:r>
      <w:proofErr w:type="spellEnd"/>
      <w:r w:rsidRPr="00681C4C">
        <w:rPr>
          <w:rFonts w:eastAsiaTheme="minorHAnsi"/>
          <w:lang w:val="en-US"/>
        </w:rPr>
        <w:t xml:space="preserve"> dispersal by ungulates depends</w:t>
      </w:r>
      <w:r>
        <w:rPr>
          <w:rFonts w:eastAsiaTheme="minorHAnsi"/>
          <w:lang w:val="en-US"/>
        </w:rPr>
        <w:t xml:space="preserve"> </w:t>
      </w:r>
      <w:r w:rsidRPr="00681C4C">
        <w:rPr>
          <w:rFonts w:eastAsiaTheme="minorHAnsi"/>
          <w:lang w:val="en-US"/>
        </w:rPr>
        <w:t>on fur, grooming and social interactions. Ecol</w:t>
      </w:r>
      <w:r>
        <w:rPr>
          <w:rFonts w:eastAsiaTheme="minorHAnsi"/>
          <w:lang w:val="en-US"/>
        </w:rPr>
        <w:t>ogy and</w:t>
      </w:r>
      <w:r w:rsidRPr="00681C4C">
        <w:rPr>
          <w:rFonts w:eastAsiaTheme="minorHAnsi"/>
          <w:lang w:val="en-US"/>
        </w:rPr>
        <w:t xml:space="preserve"> Evo</w:t>
      </w:r>
      <w:r>
        <w:rPr>
          <w:rFonts w:eastAsiaTheme="minorHAnsi"/>
          <w:lang w:val="en-US"/>
        </w:rPr>
        <w:t>lution</w:t>
      </w:r>
      <w:r w:rsidRPr="00681C4C">
        <w:rPr>
          <w:rFonts w:eastAsiaTheme="minorHAnsi"/>
          <w:lang w:val="en-US"/>
        </w:rPr>
        <w:t xml:space="preserve"> 8</w:t>
      </w:r>
      <w:r>
        <w:rPr>
          <w:rFonts w:eastAsiaTheme="minorHAnsi"/>
          <w:lang w:val="en-US"/>
        </w:rPr>
        <w:t>:</w:t>
      </w:r>
      <w:r w:rsidRPr="00681C4C">
        <w:rPr>
          <w:rFonts w:eastAsiaTheme="minorHAnsi"/>
          <w:lang w:val="en-US"/>
        </w:rPr>
        <w:t>1582</w:t>
      </w:r>
      <w:r>
        <w:rPr>
          <w:rFonts w:eastAsiaTheme="minorHAnsi"/>
          <w:lang w:val="en-US"/>
        </w:rPr>
        <w:t>-</w:t>
      </w:r>
      <w:r w:rsidRPr="00681C4C">
        <w:rPr>
          <w:rFonts w:eastAsiaTheme="minorHAnsi"/>
          <w:lang w:val="en-US"/>
        </w:rPr>
        <w:t xml:space="preserve">1594. </w:t>
      </w:r>
      <w:r w:rsidR="004E40CA" w:rsidRPr="00681C4C">
        <w:rPr>
          <w:rFonts w:eastAsiaTheme="minorHAnsi"/>
          <w:lang w:val="en-US"/>
        </w:rPr>
        <w:t>D</w:t>
      </w:r>
      <w:r w:rsidRPr="00681C4C">
        <w:rPr>
          <w:rFonts w:eastAsiaTheme="minorHAnsi"/>
          <w:lang w:val="en-US"/>
        </w:rPr>
        <w:t>oi: 10.1002/ece3.3768</w:t>
      </w:r>
      <w:r w:rsidR="00391C40">
        <w:rPr>
          <w:rFonts w:eastAsiaTheme="minorHAnsi"/>
          <w:lang w:val="en-US"/>
        </w:rPr>
        <w:t>.</w:t>
      </w:r>
    </w:p>
    <w:p w14:paraId="46B16A0B" w14:textId="77777777" w:rsidR="00761890" w:rsidRDefault="00761890" w:rsidP="00681C4C">
      <w:pPr>
        <w:autoSpaceDE w:val="0"/>
        <w:autoSpaceDN w:val="0"/>
        <w:adjustRightInd w:val="0"/>
        <w:spacing w:line="480" w:lineRule="auto"/>
        <w:ind w:left="720" w:hanging="720"/>
        <w:rPr>
          <w:rFonts w:eastAsiaTheme="minorHAnsi"/>
          <w:lang w:val="en-US"/>
        </w:rPr>
      </w:pPr>
    </w:p>
    <w:p w14:paraId="1160B34A" w14:textId="1CFCC835" w:rsidR="00761890" w:rsidRPr="00761890" w:rsidRDefault="00761890" w:rsidP="00CA232D">
      <w:pPr>
        <w:spacing w:line="480" w:lineRule="auto"/>
        <w:ind w:left="720" w:hanging="720"/>
        <w:rPr>
          <w:lang w:val="en-US"/>
        </w:rPr>
      </w:pPr>
      <w:r w:rsidRPr="00CA232D">
        <w:rPr>
          <w:color w:val="222222"/>
          <w:shd w:val="clear" w:color="auto" w:fill="FFFFFF"/>
          <w:lang w:val="en-US"/>
        </w:rPr>
        <w:t xml:space="preserve">Lin, B., </w:t>
      </w:r>
      <w:proofErr w:type="spellStart"/>
      <w:r w:rsidRPr="00CA232D">
        <w:rPr>
          <w:color w:val="222222"/>
          <w:shd w:val="clear" w:color="auto" w:fill="FFFFFF"/>
          <w:lang w:val="en-US"/>
        </w:rPr>
        <w:t>Foxfoot</w:t>
      </w:r>
      <w:proofErr w:type="spellEnd"/>
      <w:r w:rsidRPr="00CA232D">
        <w:rPr>
          <w:color w:val="222222"/>
          <w:shd w:val="clear" w:color="auto" w:fill="FFFFFF"/>
          <w:lang w:val="en-US"/>
        </w:rPr>
        <w:t xml:space="preserve">, I.R., Miller, C.M. Venkataraman, V.V., Kerby, J.T., Bechtold, E.K., Kellogg, B.S., Nguyen, N., </w:t>
      </w:r>
      <w:proofErr w:type="spellStart"/>
      <w:r w:rsidRPr="00CA232D">
        <w:rPr>
          <w:color w:val="222222"/>
          <w:shd w:val="clear" w:color="auto" w:fill="FFFFFF"/>
          <w:lang w:val="en-US"/>
        </w:rPr>
        <w:t>Fashing</w:t>
      </w:r>
      <w:proofErr w:type="spellEnd"/>
      <w:r w:rsidRPr="00CA232D">
        <w:rPr>
          <w:color w:val="222222"/>
          <w:shd w:val="clear" w:color="auto" w:fill="FFFFFF"/>
          <w:lang w:val="en-US"/>
        </w:rPr>
        <w:t xml:space="preserve">, P.J., 2020. Leopard predation on gelada monkeys at </w:t>
      </w:r>
      <w:proofErr w:type="spellStart"/>
      <w:r w:rsidRPr="00CA232D">
        <w:rPr>
          <w:color w:val="222222"/>
          <w:shd w:val="clear" w:color="auto" w:fill="FFFFFF"/>
          <w:lang w:val="en-US"/>
        </w:rPr>
        <w:t>Guassa</w:t>
      </w:r>
      <w:proofErr w:type="spellEnd"/>
      <w:r w:rsidRPr="00CA232D">
        <w:rPr>
          <w:color w:val="222222"/>
          <w:shd w:val="clear" w:color="auto" w:fill="FFFFFF"/>
          <w:lang w:val="en-US"/>
        </w:rPr>
        <w:t xml:space="preserve">, Ethiopia. American </w:t>
      </w:r>
      <w:r>
        <w:rPr>
          <w:color w:val="222222"/>
          <w:shd w:val="clear" w:color="auto" w:fill="FFFFFF"/>
          <w:lang w:val="en-US"/>
        </w:rPr>
        <w:t>J</w:t>
      </w:r>
      <w:r w:rsidRPr="00CA232D">
        <w:rPr>
          <w:color w:val="222222"/>
          <w:shd w:val="clear" w:color="auto" w:fill="FFFFFF"/>
          <w:lang w:val="en-US"/>
        </w:rPr>
        <w:t xml:space="preserve">ournal of </w:t>
      </w:r>
      <w:r>
        <w:rPr>
          <w:color w:val="222222"/>
          <w:shd w:val="clear" w:color="auto" w:fill="FFFFFF"/>
          <w:lang w:val="en-US"/>
        </w:rPr>
        <w:t>P</w:t>
      </w:r>
      <w:r w:rsidRPr="00CA232D">
        <w:rPr>
          <w:color w:val="222222"/>
          <w:shd w:val="clear" w:color="auto" w:fill="FFFFFF"/>
          <w:lang w:val="en-US"/>
        </w:rPr>
        <w:t>rimatology 82: e23098.</w:t>
      </w:r>
    </w:p>
    <w:p w14:paraId="432D540B" w14:textId="2AC913E9" w:rsidR="00391C40" w:rsidRDefault="00391C40" w:rsidP="00681C4C">
      <w:pPr>
        <w:autoSpaceDE w:val="0"/>
        <w:autoSpaceDN w:val="0"/>
        <w:adjustRightInd w:val="0"/>
        <w:spacing w:line="480" w:lineRule="auto"/>
        <w:ind w:left="720" w:hanging="720"/>
        <w:rPr>
          <w:rFonts w:eastAsiaTheme="minorHAnsi"/>
          <w:lang w:val="en-US"/>
        </w:rPr>
      </w:pPr>
    </w:p>
    <w:p w14:paraId="7F0D8C9C" w14:textId="6625C398" w:rsidR="00391C40" w:rsidRDefault="00391C40" w:rsidP="00681C4C">
      <w:pPr>
        <w:autoSpaceDE w:val="0"/>
        <w:autoSpaceDN w:val="0"/>
        <w:adjustRightInd w:val="0"/>
        <w:spacing w:line="480" w:lineRule="auto"/>
        <w:ind w:left="720" w:hanging="720"/>
        <w:rPr>
          <w:rFonts w:eastAsiaTheme="minorHAnsi"/>
          <w:lang w:val="en-US"/>
        </w:rPr>
      </w:pPr>
      <w:r>
        <w:rPr>
          <w:rFonts w:eastAsiaTheme="minorHAnsi"/>
          <w:lang w:val="en-US"/>
        </w:rPr>
        <w:t>Mazerolle, M.J., 2013. Package ‘</w:t>
      </w:r>
      <w:proofErr w:type="spellStart"/>
      <w:r>
        <w:rPr>
          <w:rFonts w:eastAsiaTheme="minorHAnsi"/>
          <w:lang w:val="en-US"/>
        </w:rPr>
        <w:t>AICcmodavg</w:t>
      </w:r>
      <w:proofErr w:type="spellEnd"/>
      <w:r>
        <w:rPr>
          <w:rFonts w:eastAsiaTheme="minorHAnsi"/>
          <w:lang w:val="en-US"/>
        </w:rPr>
        <w:t xml:space="preserve">’. The R Project for Statistical Computing, </w:t>
      </w:r>
      <w:r w:rsidR="009B05B7">
        <w:rPr>
          <w:rFonts w:eastAsiaTheme="minorHAnsi"/>
          <w:lang w:val="en-US"/>
        </w:rPr>
        <w:t>Vienna, Austria.</w:t>
      </w:r>
    </w:p>
    <w:p w14:paraId="326F4BEA" w14:textId="77777777" w:rsidR="00255891" w:rsidRPr="00681C4C" w:rsidRDefault="00255891" w:rsidP="00681C4C">
      <w:pPr>
        <w:autoSpaceDE w:val="0"/>
        <w:autoSpaceDN w:val="0"/>
        <w:adjustRightInd w:val="0"/>
        <w:rPr>
          <w:rFonts w:eastAsiaTheme="minorHAnsi"/>
          <w:lang w:val="en-US"/>
        </w:rPr>
      </w:pPr>
    </w:p>
    <w:p w14:paraId="0755808E" w14:textId="3014746C" w:rsidR="00146C1F" w:rsidRDefault="00676AA1" w:rsidP="004F28A8">
      <w:pPr>
        <w:spacing w:line="480" w:lineRule="auto"/>
        <w:ind w:left="720" w:hanging="720"/>
        <w:rPr>
          <w:color w:val="000000" w:themeColor="text1"/>
          <w:shd w:val="clear" w:color="auto" w:fill="FFFFFF"/>
          <w:lang w:val="en-US"/>
        </w:rPr>
      </w:pPr>
      <w:proofErr w:type="spellStart"/>
      <w:r w:rsidRPr="008050E5">
        <w:rPr>
          <w:color w:val="000000" w:themeColor="text1"/>
          <w:shd w:val="clear" w:color="auto" w:fill="FFFFFF"/>
          <w:lang w:val="en-US"/>
        </w:rPr>
        <w:t>Moua</w:t>
      </w:r>
      <w:proofErr w:type="spellEnd"/>
      <w:r w:rsidRPr="008050E5">
        <w:rPr>
          <w:color w:val="000000" w:themeColor="text1"/>
          <w:shd w:val="clear" w:color="auto" w:fill="FFFFFF"/>
          <w:lang w:val="en-US"/>
        </w:rPr>
        <w:t>, C., 2015. </w:t>
      </w:r>
      <w:r w:rsidRPr="008050E5">
        <w:rPr>
          <w:iCs/>
          <w:color w:val="000000" w:themeColor="text1"/>
          <w:shd w:val="clear" w:color="auto" w:fill="FFFFFF"/>
          <w:lang w:val="en-US"/>
        </w:rPr>
        <w:t>Long-term ranging patterns of wild gelada monkeys (</w:t>
      </w:r>
      <w:proofErr w:type="spellStart"/>
      <w:r w:rsidRPr="008050E5">
        <w:rPr>
          <w:i/>
          <w:iCs/>
          <w:color w:val="000000" w:themeColor="text1"/>
          <w:shd w:val="clear" w:color="auto" w:fill="FFFFFF"/>
          <w:lang w:val="en-US"/>
        </w:rPr>
        <w:t>Theropithecus</w:t>
      </w:r>
      <w:proofErr w:type="spellEnd"/>
      <w:r w:rsidRPr="008050E5">
        <w:rPr>
          <w:i/>
          <w:iCs/>
          <w:color w:val="000000" w:themeColor="text1"/>
          <w:shd w:val="clear" w:color="auto" w:fill="FFFFFF"/>
          <w:lang w:val="en-US"/>
        </w:rPr>
        <w:t xml:space="preserve"> gelada</w:t>
      </w:r>
      <w:r w:rsidRPr="008050E5">
        <w:rPr>
          <w:iCs/>
          <w:color w:val="000000" w:themeColor="text1"/>
          <w:shd w:val="clear" w:color="auto" w:fill="FFFFFF"/>
          <w:lang w:val="en-US"/>
        </w:rPr>
        <w:t>) on an intact afro-alpine grassland at Guassa, Ethiopia</w:t>
      </w:r>
      <w:r w:rsidRPr="008050E5">
        <w:rPr>
          <w:color w:val="000000" w:themeColor="text1"/>
          <w:shd w:val="clear" w:color="auto" w:fill="FFFFFF"/>
          <w:lang w:val="en-US"/>
        </w:rPr>
        <w:t> (MSc, California State University, Fullerton).</w:t>
      </w:r>
    </w:p>
    <w:p w14:paraId="1BC329EE" w14:textId="77777777" w:rsidR="00CA232D" w:rsidRDefault="00CA232D" w:rsidP="004F28A8">
      <w:pPr>
        <w:spacing w:line="480" w:lineRule="auto"/>
        <w:ind w:left="720" w:hanging="720"/>
        <w:rPr>
          <w:color w:val="000000" w:themeColor="text1"/>
          <w:shd w:val="clear" w:color="auto" w:fill="FFFFFF"/>
          <w:lang w:val="en-US"/>
        </w:rPr>
      </w:pPr>
    </w:p>
    <w:p w14:paraId="71A90D63" w14:textId="4EF693F7" w:rsidR="00761890" w:rsidRDefault="00761890" w:rsidP="004F28A8">
      <w:pPr>
        <w:spacing w:line="480" w:lineRule="auto"/>
        <w:ind w:left="720" w:hanging="720"/>
        <w:rPr>
          <w:rFonts w:eastAsiaTheme="minorHAnsi"/>
          <w:lang w:val="en-US"/>
        </w:rPr>
      </w:pPr>
      <w:r w:rsidRPr="00CA232D">
        <w:rPr>
          <w:rFonts w:eastAsiaTheme="minorHAnsi"/>
          <w:lang w:val="en-US"/>
        </w:rPr>
        <w:t xml:space="preserve">Nguyen, N., </w:t>
      </w:r>
      <w:proofErr w:type="spellStart"/>
      <w:r w:rsidRPr="00CA232D">
        <w:rPr>
          <w:rFonts w:eastAsiaTheme="minorHAnsi"/>
          <w:lang w:val="en-US"/>
        </w:rPr>
        <w:t>Fashing</w:t>
      </w:r>
      <w:proofErr w:type="spellEnd"/>
      <w:r w:rsidRPr="00CA232D">
        <w:rPr>
          <w:rFonts w:eastAsiaTheme="minorHAnsi"/>
          <w:lang w:val="en-US"/>
        </w:rPr>
        <w:t>, P. J., Boyd, D. A., Barry, T. S., Burke, R. J., Goodale, C. B., Jones, S.C.Z., Kerby, J.T., Kellogg, B.S., Lee, L.M., Miller, C.M., Nurmi, N.O., Ramsay, M.S., Reynolds, J.D., Stewart, K.M., Turner, T.J., Venkataraman, V.V.,</w:t>
      </w:r>
      <w:r w:rsidR="00CA232D">
        <w:rPr>
          <w:rFonts w:eastAsiaTheme="minorHAnsi"/>
          <w:lang w:val="en-US"/>
        </w:rPr>
        <w:t xml:space="preserve"> </w:t>
      </w:r>
      <w:r w:rsidRPr="00CA232D">
        <w:rPr>
          <w:rFonts w:eastAsiaTheme="minorHAnsi"/>
          <w:lang w:val="en-US"/>
        </w:rPr>
        <w:t xml:space="preserve">Knauf, Y., </w:t>
      </w:r>
      <w:proofErr w:type="spellStart"/>
      <w:r w:rsidRPr="00CA232D">
        <w:rPr>
          <w:rFonts w:eastAsiaTheme="minorHAnsi"/>
          <w:lang w:val="en-US"/>
        </w:rPr>
        <w:t>Roos</w:t>
      </w:r>
      <w:proofErr w:type="spellEnd"/>
      <w:r w:rsidRPr="00CA232D">
        <w:rPr>
          <w:rFonts w:eastAsiaTheme="minorHAnsi"/>
          <w:lang w:val="en-US"/>
        </w:rPr>
        <w:t xml:space="preserve">, C., Knauf, S., 2015. Fitness impacts of tapeworm parasitism on wild gelada monkeys at </w:t>
      </w:r>
      <w:proofErr w:type="spellStart"/>
      <w:r w:rsidRPr="00CA232D">
        <w:rPr>
          <w:rFonts w:eastAsiaTheme="minorHAnsi"/>
          <w:lang w:val="en-US"/>
        </w:rPr>
        <w:t>Guassa</w:t>
      </w:r>
      <w:proofErr w:type="spellEnd"/>
      <w:r w:rsidRPr="00CA232D">
        <w:rPr>
          <w:rFonts w:eastAsiaTheme="minorHAnsi"/>
          <w:lang w:val="en-US"/>
        </w:rPr>
        <w:t>, Ethiopia. American Journal of Primatology 77: 579-594.</w:t>
      </w:r>
    </w:p>
    <w:p w14:paraId="64974C23" w14:textId="77777777" w:rsidR="00CA232D" w:rsidRPr="00CA232D" w:rsidRDefault="00CA232D" w:rsidP="004F28A8">
      <w:pPr>
        <w:spacing w:line="480" w:lineRule="auto"/>
        <w:ind w:left="720" w:hanging="720"/>
        <w:rPr>
          <w:color w:val="000000" w:themeColor="text1"/>
          <w:shd w:val="clear" w:color="auto" w:fill="FFFFFF"/>
          <w:lang w:val="en-US"/>
        </w:rPr>
      </w:pPr>
    </w:p>
    <w:tbl>
      <w:tblPr>
        <w:tblW w:w="6564" w:type="dxa"/>
        <w:shd w:val="clear" w:color="auto" w:fill="FFFFFF"/>
        <w:tblCellMar>
          <w:left w:w="0" w:type="dxa"/>
          <w:right w:w="0" w:type="dxa"/>
        </w:tblCellMar>
        <w:tblLook w:val="04A0" w:firstRow="1" w:lastRow="0" w:firstColumn="1" w:lastColumn="0" w:noHBand="0" w:noVBand="1"/>
      </w:tblPr>
      <w:tblGrid>
        <w:gridCol w:w="6564"/>
      </w:tblGrid>
      <w:tr w:rsidR="00572106" w:rsidRPr="007F3A16" w14:paraId="42467351" w14:textId="77777777" w:rsidTr="00E36E38">
        <w:tc>
          <w:tcPr>
            <w:tcW w:w="0" w:type="auto"/>
            <w:shd w:val="clear" w:color="auto" w:fill="FFFFFF"/>
            <w:vAlign w:val="center"/>
            <w:hideMark/>
          </w:tcPr>
          <w:p w14:paraId="278F5F44" w14:textId="77777777" w:rsidR="002E03D1" w:rsidRPr="006516AE" w:rsidRDefault="002E03D1" w:rsidP="006516AE">
            <w:pPr>
              <w:spacing w:line="480" w:lineRule="auto"/>
              <w:rPr>
                <w:color w:val="000000" w:themeColor="text1"/>
                <w:lang w:val="en-CA"/>
              </w:rPr>
            </w:pPr>
          </w:p>
        </w:tc>
      </w:tr>
      <w:tr w:rsidR="00572106" w:rsidRPr="007F3A16" w14:paraId="03298848" w14:textId="77777777" w:rsidTr="00E36E38">
        <w:tc>
          <w:tcPr>
            <w:tcW w:w="0" w:type="auto"/>
            <w:shd w:val="clear" w:color="auto" w:fill="FFFFFF"/>
            <w:tcMar>
              <w:top w:w="120" w:type="dxa"/>
              <w:left w:w="0" w:type="dxa"/>
              <w:bottom w:w="120" w:type="dxa"/>
              <w:right w:w="0" w:type="dxa"/>
            </w:tcMar>
            <w:hideMark/>
          </w:tcPr>
          <w:p w14:paraId="23C2CC6F" w14:textId="77777777" w:rsidR="002E03D1" w:rsidRPr="006516AE" w:rsidRDefault="002E03D1" w:rsidP="00676AA1">
            <w:pPr>
              <w:spacing w:line="480" w:lineRule="auto"/>
              <w:ind w:left="720" w:hanging="720"/>
              <w:rPr>
                <w:color w:val="000000" w:themeColor="text1"/>
                <w:lang w:val="en-CA"/>
              </w:rPr>
            </w:pPr>
          </w:p>
        </w:tc>
      </w:tr>
    </w:tbl>
    <w:p w14:paraId="6E4180EE" w14:textId="6D221D27" w:rsidR="00C53D82" w:rsidRPr="008050E5" w:rsidRDefault="009F73A2" w:rsidP="00676AA1">
      <w:pPr>
        <w:spacing w:line="480" w:lineRule="auto"/>
        <w:ind w:left="720" w:hanging="720"/>
        <w:rPr>
          <w:color w:val="000000" w:themeColor="text1"/>
          <w:lang w:val="en-US"/>
        </w:rPr>
      </w:pPr>
      <w:r w:rsidRPr="008050E5">
        <w:rPr>
          <w:color w:val="000000" w:themeColor="text1"/>
          <w:shd w:val="clear" w:color="auto" w:fill="FFFFFF"/>
          <w:lang w:val="en-US"/>
        </w:rPr>
        <w:t>Sorensen, A.E., 1986. Seed dispersal by adhesion. </w:t>
      </w:r>
      <w:r w:rsidRPr="008050E5">
        <w:rPr>
          <w:iCs/>
          <w:color w:val="000000" w:themeColor="text1"/>
          <w:shd w:val="clear" w:color="auto" w:fill="FFFFFF"/>
          <w:lang w:val="en-US"/>
        </w:rPr>
        <w:t>Annual Review of Ecology and Systematics</w:t>
      </w:r>
      <w:r w:rsidRPr="008050E5">
        <w:rPr>
          <w:color w:val="000000" w:themeColor="text1"/>
          <w:shd w:val="clear" w:color="auto" w:fill="FFFFFF"/>
          <w:lang w:val="en-US"/>
        </w:rPr>
        <w:t> </w:t>
      </w:r>
      <w:r w:rsidRPr="008050E5">
        <w:rPr>
          <w:iCs/>
          <w:color w:val="000000" w:themeColor="text1"/>
          <w:shd w:val="clear" w:color="auto" w:fill="FFFFFF"/>
          <w:lang w:val="en-US"/>
        </w:rPr>
        <w:t>17</w:t>
      </w:r>
      <w:r w:rsidR="00615C24" w:rsidRPr="008050E5">
        <w:rPr>
          <w:color w:val="000000" w:themeColor="text1"/>
          <w:shd w:val="clear" w:color="auto" w:fill="FFFFFF"/>
          <w:lang w:val="en-US"/>
        </w:rPr>
        <w:t>:</w:t>
      </w:r>
      <w:r w:rsidRPr="008050E5">
        <w:rPr>
          <w:color w:val="000000" w:themeColor="text1"/>
          <w:shd w:val="clear" w:color="auto" w:fill="FFFFFF"/>
          <w:lang w:val="en-US"/>
        </w:rPr>
        <w:t>443-463.</w:t>
      </w:r>
    </w:p>
    <w:p w14:paraId="0DDA5709" w14:textId="77777777" w:rsidR="009F73A2" w:rsidRPr="008050E5" w:rsidRDefault="009F73A2" w:rsidP="00C53D82">
      <w:pPr>
        <w:spacing w:line="480" w:lineRule="auto"/>
        <w:ind w:left="720" w:hanging="720"/>
        <w:rPr>
          <w:color w:val="000000" w:themeColor="text1"/>
          <w:shd w:val="clear" w:color="auto" w:fill="FFFFFF"/>
          <w:lang w:val="en-US"/>
        </w:rPr>
      </w:pPr>
    </w:p>
    <w:p w14:paraId="0C49B071" w14:textId="77777777" w:rsidR="00A21AA9" w:rsidRDefault="003017CE"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lastRenderedPageBreak/>
        <w:t xml:space="preserve">Venkataraman, V.V., </w:t>
      </w:r>
      <w:proofErr w:type="spellStart"/>
      <w:r w:rsidRPr="008050E5">
        <w:rPr>
          <w:color w:val="000000" w:themeColor="text1"/>
          <w:shd w:val="clear" w:color="auto" w:fill="FFFFFF"/>
          <w:lang w:val="en-US"/>
        </w:rPr>
        <w:t>Glowacka</w:t>
      </w:r>
      <w:proofErr w:type="spellEnd"/>
      <w:r w:rsidRPr="008050E5">
        <w:rPr>
          <w:color w:val="000000" w:themeColor="text1"/>
          <w:shd w:val="clear" w:color="auto" w:fill="FFFFFF"/>
          <w:lang w:val="en-US"/>
        </w:rPr>
        <w:t xml:space="preserve">, H., Fritz, J., </w:t>
      </w:r>
      <w:proofErr w:type="spellStart"/>
      <w:r w:rsidRPr="008050E5">
        <w:rPr>
          <w:color w:val="000000" w:themeColor="text1"/>
          <w:shd w:val="clear" w:color="auto" w:fill="FFFFFF"/>
          <w:lang w:val="en-US"/>
        </w:rPr>
        <w:t>Clauss</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Seyoum</w:t>
      </w:r>
      <w:proofErr w:type="spellEnd"/>
      <w:r w:rsidRPr="008050E5">
        <w:rPr>
          <w:color w:val="000000" w:themeColor="text1"/>
          <w:shd w:val="clear" w:color="auto" w:fill="FFFFFF"/>
          <w:lang w:val="en-US"/>
        </w:rPr>
        <w:t xml:space="preserve">, C., Nguyen, N. and </w:t>
      </w: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2014. Effects of dietary fracture toughness and dental wear on chewing efficiency in geladas (</w:t>
      </w:r>
      <w:proofErr w:type="spellStart"/>
      <w:r w:rsidRPr="008050E5">
        <w:rPr>
          <w:i/>
          <w:color w:val="000000" w:themeColor="text1"/>
          <w:shd w:val="clear" w:color="auto" w:fill="FFFFFF"/>
          <w:lang w:val="en-US"/>
        </w:rPr>
        <w:t>Theropithecus</w:t>
      </w:r>
      <w:proofErr w:type="spellEnd"/>
      <w:r w:rsidRPr="008050E5">
        <w:rPr>
          <w:i/>
          <w:color w:val="000000" w:themeColor="text1"/>
          <w:shd w:val="clear" w:color="auto" w:fill="FFFFFF"/>
          <w:lang w:val="en-US"/>
        </w:rPr>
        <w:t xml:space="preserve"> gelada</w:t>
      </w:r>
      <w:r w:rsidRPr="008050E5">
        <w:rPr>
          <w:color w:val="000000" w:themeColor="text1"/>
          <w:shd w:val="clear" w:color="auto" w:fill="FFFFFF"/>
          <w:lang w:val="en-US"/>
        </w:rPr>
        <w:t>). </w:t>
      </w:r>
      <w:r w:rsidR="00572106" w:rsidRPr="008050E5">
        <w:rPr>
          <w:iCs/>
          <w:color w:val="000000" w:themeColor="text1"/>
          <w:shd w:val="clear" w:color="auto" w:fill="FFFFFF"/>
          <w:lang w:val="en-US"/>
        </w:rPr>
        <w:t>American Journal of P</w:t>
      </w:r>
      <w:r w:rsidRPr="008050E5">
        <w:rPr>
          <w:iCs/>
          <w:color w:val="000000" w:themeColor="text1"/>
          <w:shd w:val="clear" w:color="auto" w:fill="FFFFFF"/>
          <w:lang w:val="en-US"/>
        </w:rPr>
        <w:t>hysica</w:t>
      </w:r>
      <w:r w:rsidR="00572106" w:rsidRPr="008050E5">
        <w:rPr>
          <w:iCs/>
          <w:color w:val="000000" w:themeColor="text1"/>
          <w:shd w:val="clear" w:color="auto" w:fill="FFFFFF"/>
          <w:lang w:val="en-US"/>
        </w:rPr>
        <w:t>l A</w:t>
      </w:r>
      <w:r w:rsidRPr="008050E5">
        <w:rPr>
          <w:iCs/>
          <w:color w:val="000000" w:themeColor="text1"/>
          <w:shd w:val="clear" w:color="auto" w:fill="FFFFFF"/>
          <w:lang w:val="en-US"/>
        </w:rPr>
        <w:t>nthropology</w:t>
      </w:r>
      <w:r w:rsidR="00572106" w:rsidRPr="008050E5">
        <w:rPr>
          <w:color w:val="000000" w:themeColor="text1"/>
          <w:shd w:val="clear" w:color="auto" w:fill="FFFFFF"/>
          <w:lang w:val="en-US"/>
        </w:rPr>
        <w:t xml:space="preserve"> </w:t>
      </w:r>
      <w:r w:rsidRPr="008050E5">
        <w:rPr>
          <w:iCs/>
          <w:color w:val="000000" w:themeColor="text1"/>
          <w:shd w:val="clear" w:color="auto" w:fill="FFFFFF"/>
          <w:lang w:val="en-US"/>
        </w:rPr>
        <w:t>155</w:t>
      </w:r>
      <w:r w:rsidR="00572106" w:rsidRPr="008050E5">
        <w:rPr>
          <w:color w:val="000000" w:themeColor="text1"/>
          <w:shd w:val="clear" w:color="auto" w:fill="FFFFFF"/>
          <w:lang w:val="en-US"/>
        </w:rPr>
        <w:t>:</w:t>
      </w:r>
      <w:r w:rsidRPr="008050E5">
        <w:rPr>
          <w:color w:val="000000" w:themeColor="text1"/>
          <w:shd w:val="clear" w:color="auto" w:fill="FFFFFF"/>
          <w:lang w:val="en-US"/>
        </w:rPr>
        <w:t>17-32.</w:t>
      </w:r>
    </w:p>
    <w:p w14:paraId="02028D10" w14:textId="77777777" w:rsidR="009374C5" w:rsidRPr="009374C5" w:rsidRDefault="009374C5" w:rsidP="009374C5">
      <w:pPr>
        <w:spacing w:line="480" w:lineRule="auto"/>
        <w:ind w:left="720" w:hanging="720"/>
        <w:rPr>
          <w:color w:val="000000" w:themeColor="text1"/>
          <w:shd w:val="clear" w:color="auto" w:fill="FFFFFF"/>
          <w:lang w:val="en-US"/>
        </w:rPr>
      </w:pPr>
    </w:p>
    <w:p w14:paraId="3F19DFAF" w14:textId="77777777" w:rsidR="00257BA7" w:rsidRDefault="009374C5" w:rsidP="00257BA7">
      <w:pPr>
        <w:spacing w:line="480" w:lineRule="auto"/>
        <w:ind w:left="720" w:hanging="720"/>
        <w:rPr>
          <w:color w:val="222222"/>
          <w:shd w:val="clear" w:color="auto" w:fill="FFFFFF"/>
          <w:lang w:val="en-US"/>
        </w:rPr>
      </w:pPr>
      <w:r w:rsidRPr="008050E5">
        <w:rPr>
          <w:color w:val="222222"/>
          <w:shd w:val="clear" w:color="auto" w:fill="FFFFFF"/>
          <w:lang w:val="en-US"/>
        </w:rPr>
        <w:t>Welch, C., Frost, T.B. and Kerby, J.</w:t>
      </w:r>
      <w:r w:rsidR="008050E5">
        <w:rPr>
          <w:color w:val="222222"/>
          <w:shd w:val="clear" w:color="auto" w:fill="FFFFFF"/>
          <w:lang w:val="en-US"/>
        </w:rPr>
        <w:t>T.</w:t>
      </w:r>
      <w:r w:rsidRPr="008050E5">
        <w:rPr>
          <w:color w:val="222222"/>
          <w:shd w:val="clear" w:color="auto" w:fill="FFFFFF"/>
          <w:lang w:val="en-US"/>
        </w:rPr>
        <w:t>, 2017. Where the</w:t>
      </w:r>
      <w:r>
        <w:rPr>
          <w:color w:val="222222"/>
          <w:shd w:val="clear" w:color="auto" w:fill="FFFFFF"/>
          <w:lang w:val="en-US"/>
        </w:rPr>
        <w:t xml:space="preserve"> </w:t>
      </w:r>
      <w:r w:rsidRPr="008050E5">
        <w:rPr>
          <w:color w:val="222222"/>
          <w:shd w:val="clear" w:color="auto" w:fill="FFFFFF"/>
          <w:lang w:val="en-US"/>
        </w:rPr>
        <w:t>World’s Only Grass-Eating Monkeys Thrive. </w:t>
      </w:r>
      <w:r w:rsidRPr="008050E5">
        <w:rPr>
          <w:iCs/>
          <w:color w:val="222222"/>
          <w:shd w:val="clear" w:color="auto" w:fill="FFFFFF"/>
          <w:lang w:val="en-US"/>
        </w:rPr>
        <w:t>National Geographic</w:t>
      </w:r>
      <w:r w:rsidRPr="008050E5">
        <w:rPr>
          <w:color w:val="222222"/>
          <w:shd w:val="clear" w:color="auto" w:fill="FFFFFF"/>
          <w:lang w:val="en-US"/>
        </w:rPr>
        <w:t>.</w:t>
      </w:r>
    </w:p>
    <w:p w14:paraId="5D2255AE" w14:textId="77777777" w:rsidR="00257BA7" w:rsidRDefault="00257BA7" w:rsidP="00257BA7">
      <w:pPr>
        <w:spacing w:line="480" w:lineRule="auto"/>
        <w:ind w:left="720" w:hanging="720"/>
        <w:rPr>
          <w:color w:val="222222"/>
          <w:shd w:val="clear" w:color="auto" w:fill="FFFFFF"/>
          <w:lang w:val="en-US"/>
        </w:rPr>
      </w:pPr>
    </w:p>
    <w:p w14:paraId="032EC0C4" w14:textId="129E6AF4" w:rsidR="00257BA7" w:rsidRPr="00B403AE" w:rsidRDefault="00257BA7" w:rsidP="00B403AE">
      <w:pPr>
        <w:spacing w:line="480" w:lineRule="auto"/>
        <w:ind w:left="720" w:hanging="720"/>
        <w:rPr>
          <w:color w:val="222222"/>
          <w:shd w:val="clear" w:color="auto" w:fill="FFFFFF"/>
          <w:lang w:val="en-US"/>
        </w:rPr>
      </w:pPr>
      <w:r w:rsidRPr="00B403AE">
        <w:rPr>
          <w:rFonts w:cstheme="minorHAnsi"/>
          <w:lang w:val="en-CA"/>
        </w:rPr>
        <w:t>Wrangham, R.W.</w:t>
      </w:r>
      <w:r>
        <w:rPr>
          <w:rFonts w:cstheme="minorHAnsi"/>
          <w:lang w:val="en-CA"/>
        </w:rPr>
        <w:t>,</w:t>
      </w:r>
      <w:r w:rsidRPr="00B403AE">
        <w:rPr>
          <w:rFonts w:cstheme="minorHAnsi"/>
          <w:lang w:val="en-CA"/>
        </w:rPr>
        <w:t xml:space="preserve"> 1980. Bipedal locomotion as a feeding adaptation in gelada baboons, and its implications for Hominid evolution. </w:t>
      </w:r>
      <w:r w:rsidRPr="00966913">
        <w:rPr>
          <w:rFonts w:cstheme="minorHAnsi"/>
          <w:lang w:val="en-US"/>
        </w:rPr>
        <w:t>Journal of Human Evolution 9</w:t>
      </w:r>
      <w:r w:rsidR="004E40CA" w:rsidRPr="00966913">
        <w:rPr>
          <w:rFonts w:cstheme="minorHAnsi"/>
          <w:lang w:val="en-US"/>
        </w:rPr>
        <w:t> </w:t>
      </w:r>
      <w:r w:rsidRPr="00966913">
        <w:rPr>
          <w:rFonts w:cstheme="minorHAnsi"/>
          <w:lang w:val="en-US"/>
        </w:rPr>
        <w:t>:329-331.</w:t>
      </w:r>
    </w:p>
    <w:p w14:paraId="18278ACF" w14:textId="77777777" w:rsidR="00257BA7" w:rsidRPr="008050E5" w:rsidRDefault="00257BA7" w:rsidP="008050E5">
      <w:pPr>
        <w:spacing w:line="480" w:lineRule="auto"/>
        <w:ind w:left="720" w:hanging="720"/>
        <w:rPr>
          <w:lang w:val="en-US"/>
        </w:rPr>
      </w:pPr>
    </w:p>
    <w:p w14:paraId="7BE0D64F" w14:textId="2F0E5AFD" w:rsidR="00242533" w:rsidRDefault="00242533" w:rsidP="00B27D09">
      <w:pPr>
        <w:spacing w:line="480" w:lineRule="auto"/>
        <w:rPr>
          <w:color w:val="000000" w:themeColor="text1"/>
          <w:shd w:val="clear" w:color="auto" w:fill="FFFFFF"/>
          <w:lang w:val="en-US"/>
        </w:rPr>
      </w:pPr>
    </w:p>
    <w:p w14:paraId="54C56AE2" w14:textId="55F68896" w:rsidR="00BF154C" w:rsidRDefault="00BF154C" w:rsidP="00B27D09">
      <w:pPr>
        <w:spacing w:line="480" w:lineRule="auto"/>
        <w:rPr>
          <w:color w:val="000000" w:themeColor="text1"/>
          <w:shd w:val="clear" w:color="auto" w:fill="FFFFFF"/>
          <w:lang w:val="en-US"/>
        </w:rPr>
      </w:pPr>
    </w:p>
    <w:p w14:paraId="6DE2BEF4" w14:textId="30BB7508" w:rsidR="00BF154C" w:rsidRDefault="00BF154C" w:rsidP="00B27D09">
      <w:pPr>
        <w:spacing w:line="480" w:lineRule="auto"/>
        <w:rPr>
          <w:color w:val="000000" w:themeColor="text1"/>
          <w:shd w:val="clear" w:color="auto" w:fill="FFFFFF"/>
          <w:lang w:val="en-US"/>
        </w:rPr>
      </w:pPr>
    </w:p>
    <w:p w14:paraId="22859444" w14:textId="54F886EE" w:rsidR="00BF154C" w:rsidRDefault="00BF154C" w:rsidP="00B27D09">
      <w:pPr>
        <w:spacing w:line="480" w:lineRule="auto"/>
        <w:rPr>
          <w:color w:val="000000" w:themeColor="text1"/>
          <w:shd w:val="clear" w:color="auto" w:fill="FFFFFF"/>
          <w:lang w:val="en-US"/>
        </w:rPr>
      </w:pPr>
    </w:p>
    <w:p w14:paraId="5D5D46D4" w14:textId="495DA691" w:rsidR="00BF154C" w:rsidRDefault="00BF154C" w:rsidP="00B27D09">
      <w:pPr>
        <w:spacing w:line="480" w:lineRule="auto"/>
        <w:rPr>
          <w:color w:val="000000" w:themeColor="text1"/>
          <w:shd w:val="clear" w:color="auto" w:fill="FFFFFF"/>
          <w:lang w:val="en-US"/>
        </w:rPr>
      </w:pPr>
    </w:p>
    <w:p w14:paraId="28CBECA2" w14:textId="5939BE42" w:rsidR="00BF154C" w:rsidRDefault="00BF154C" w:rsidP="00B27D09">
      <w:pPr>
        <w:spacing w:line="480" w:lineRule="auto"/>
        <w:rPr>
          <w:color w:val="000000" w:themeColor="text1"/>
          <w:shd w:val="clear" w:color="auto" w:fill="FFFFFF"/>
          <w:lang w:val="en-US"/>
        </w:rPr>
      </w:pPr>
    </w:p>
    <w:p w14:paraId="1744D99F" w14:textId="3D46C172" w:rsidR="00BF154C" w:rsidRDefault="00BF154C" w:rsidP="00B27D09">
      <w:pPr>
        <w:spacing w:line="480" w:lineRule="auto"/>
        <w:rPr>
          <w:color w:val="000000" w:themeColor="text1"/>
          <w:shd w:val="clear" w:color="auto" w:fill="FFFFFF"/>
          <w:lang w:val="en-US"/>
        </w:rPr>
      </w:pPr>
    </w:p>
    <w:p w14:paraId="5E7812D8" w14:textId="549BB98E" w:rsidR="00BF154C" w:rsidRDefault="00BF154C" w:rsidP="00B27D09">
      <w:pPr>
        <w:spacing w:line="480" w:lineRule="auto"/>
        <w:rPr>
          <w:color w:val="000000" w:themeColor="text1"/>
          <w:shd w:val="clear" w:color="auto" w:fill="FFFFFF"/>
          <w:lang w:val="en-US"/>
        </w:rPr>
      </w:pPr>
    </w:p>
    <w:p w14:paraId="752A5E4A" w14:textId="183068FC" w:rsidR="00BF154C" w:rsidRDefault="00BF154C" w:rsidP="00B27D09">
      <w:pPr>
        <w:spacing w:line="480" w:lineRule="auto"/>
        <w:rPr>
          <w:color w:val="000000" w:themeColor="text1"/>
          <w:shd w:val="clear" w:color="auto" w:fill="FFFFFF"/>
          <w:lang w:val="en-US"/>
        </w:rPr>
      </w:pPr>
    </w:p>
    <w:p w14:paraId="143858E0" w14:textId="105FA094" w:rsidR="00BF154C" w:rsidRDefault="00BF154C" w:rsidP="00B27D09">
      <w:pPr>
        <w:spacing w:line="480" w:lineRule="auto"/>
        <w:rPr>
          <w:color w:val="000000" w:themeColor="text1"/>
          <w:shd w:val="clear" w:color="auto" w:fill="FFFFFF"/>
          <w:lang w:val="en-US"/>
        </w:rPr>
      </w:pPr>
    </w:p>
    <w:p w14:paraId="3F9FFCE5" w14:textId="26A00F0D" w:rsidR="00BF154C" w:rsidRDefault="00BF154C" w:rsidP="00B27D09">
      <w:pPr>
        <w:spacing w:line="480" w:lineRule="auto"/>
        <w:rPr>
          <w:color w:val="000000" w:themeColor="text1"/>
          <w:shd w:val="clear" w:color="auto" w:fill="FFFFFF"/>
          <w:lang w:val="en-US"/>
        </w:rPr>
      </w:pPr>
    </w:p>
    <w:p w14:paraId="656E2C87" w14:textId="423B6A54" w:rsidR="00BF154C" w:rsidRDefault="00BF154C" w:rsidP="00B27D09">
      <w:pPr>
        <w:spacing w:line="480" w:lineRule="auto"/>
        <w:rPr>
          <w:color w:val="000000" w:themeColor="text1"/>
          <w:shd w:val="clear" w:color="auto" w:fill="FFFFFF"/>
          <w:lang w:val="en-US"/>
        </w:rPr>
      </w:pPr>
    </w:p>
    <w:p w14:paraId="7C6AE9E2" w14:textId="77777777" w:rsidR="00BF154C" w:rsidRDefault="00BF154C" w:rsidP="00B27D09">
      <w:pPr>
        <w:spacing w:line="480" w:lineRule="auto"/>
        <w:rPr>
          <w:color w:val="000000" w:themeColor="text1"/>
          <w:shd w:val="clear" w:color="auto" w:fill="FFFFFF"/>
          <w:lang w:val="en-US"/>
        </w:rPr>
      </w:pPr>
    </w:p>
    <w:p w14:paraId="591904FA" w14:textId="693D54CB" w:rsidR="00B313AF" w:rsidRPr="00D518AC" w:rsidRDefault="00242533" w:rsidP="00B27D09">
      <w:pPr>
        <w:spacing w:line="480" w:lineRule="auto"/>
        <w:rPr>
          <w:b/>
          <w:color w:val="000000" w:themeColor="text1"/>
          <w:lang w:val="en-US"/>
        </w:rPr>
      </w:pPr>
      <w:r>
        <w:rPr>
          <w:b/>
          <w:color w:val="000000" w:themeColor="text1"/>
          <w:lang w:val="en-US"/>
        </w:rPr>
        <w:lastRenderedPageBreak/>
        <w:t>TABLES</w:t>
      </w:r>
    </w:p>
    <w:p w14:paraId="44746A9D" w14:textId="5636737F" w:rsidR="00AC3D28" w:rsidRDefault="00AC3D28" w:rsidP="00AC3D28">
      <w:pPr>
        <w:autoSpaceDE w:val="0"/>
        <w:autoSpaceDN w:val="0"/>
        <w:adjustRightInd w:val="0"/>
        <w:rPr>
          <w:rFonts w:eastAsiaTheme="minorHAnsi"/>
          <w:lang w:val="en-US"/>
        </w:rPr>
      </w:pPr>
      <w:r w:rsidRPr="00AC3D28">
        <w:rPr>
          <w:rFonts w:eastAsiaTheme="minorHAnsi"/>
          <w:lang w:val="en-US"/>
        </w:rPr>
        <w:t xml:space="preserve">TABLE </w:t>
      </w:r>
      <w:r w:rsidR="00D518AC">
        <w:rPr>
          <w:rFonts w:eastAsiaTheme="minorHAnsi"/>
          <w:lang w:val="en-US"/>
        </w:rPr>
        <w:t>1</w:t>
      </w:r>
      <w:r w:rsidRPr="00AC3D28">
        <w:rPr>
          <w:rFonts w:eastAsiaTheme="minorHAnsi"/>
          <w:lang w:val="en-US"/>
        </w:rPr>
        <w:t>.</w:t>
      </w:r>
      <w:r>
        <w:rPr>
          <w:rFonts w:eastAsiaTheme="minorHAnsi"/>
          <w:lang w:val="en-US"/>
        </w:rPr>
        <w:t xml:space="preserve"> </w:t>
      </w:r>
      <w:r w:rsidRPr="008E1A31">
        <w:rPr>
          <w:rFonts w:eastAsiaTheme="minorHAnsi"/>
          <w:lang w:val="en-US"/>
        </w:rPr>
        <w:t xml:space="preserve">Results of generalized linear mixed model selection procedure (K = number of estimated parameters; </w:t>
      </w:r>
      <w:proofErr w:type="spellStart"/>
      <w:r w:rsidRPr="008E1A31">
        <w:rPr>
          <w:rFonts w:eastAsiaTheme="minorHAnsi"/>
          <w:lang w:val="en-US"/>
        </w:rPr>
        <w:t>LogL</w:t>
      </w:r>
      <w:proofErr w:type="spellEnd"/>
      <w:r w:rsidRPr="008E1A31">
        <w:rPr>
          <w:rFonts w:eastAsiaTheme="minorHAnsi"/>
          <w:lang w:val="en-US"/>
        </w:rPr>
        <w:t xml:space="preserve"> = log-likelihood;</w:t>
      </w:r>
      <w:r>
        <w:rPr>
          <w:rFonts w:eastAsiaTheme="minorHAnsi"/>
          <w:lang w:val="en-US"/>
        </w:rPr>
        <w:t xml:space="preserve"> </w:t>
      </w:r>
      <w:proofErr w:type="spellStart"/>
      <w:r>
        <w:rPr>
          <w:color w:val="000000" w:themeColor="text1"/>
          <w:lang w:val="en-US"/>
        </w:rPr>
        <w:t>w</w:t>
      </w:r>
      <w:r w:rsidRPr="00AE732D">
        <w:rPr>
          <w:color w:val="000000" w:themeColor="text1"/>
          <w:vertAlign w:val="subscript"/>
          <w:lang w:val="en-US"/>
        </w:rPr>
        <w:t>i</w:t>
      </w:r>
      <w:proofErr w:type="spellEnd"/>
      <w:r w:rsidRPr="008E1A31">
        <w:rPr>
          <w:rFonts w:eastAsiaTheme="minorHAnsi"/>
          <w:lang w:val="en-US"/>
        </w:rPr>
        <w:t xml:space="preserve"> = Akaike weights;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 marginal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values) predicting </w:t>
      </w:r>
      <w:r w:rsidR="00AA567F">
        <w:rPr>
          <w:rFonts w:eastAsiaTheme="minorHAnsi"/>
          <w:lang w:val="en-US"/>
        </w:rPr>
        <w:t xml:space="preserve">the </w:t>
      </w:r>
      <w:proofErr w:type="spellStart"/>
      <w:r w:rsidR="00AA567F">
        <w:t>number</w:t>
      </w:r>
      <w:proofErr w:type="spellEnd"/>
      <w:r w:rsidR="00AA567F">
        <w:t xml:space="preserve"> of </w:t>
      </w:r>
      <w:r w:rsidR="00A22820">
        <w:rPr>
          <w:i/>
        </w:rPr>
        <w:t>A.</w:t>
      </w:r>
      <w:r w:rsidR="00A22820" w:rsidRPr="00DE3A1B">
        <w:rPr>
          <w:i/>
        </w:rPr>
        <w:t xml:space="preserve"> </w:t>
      </w:r>
      <w:proofErr w:type="spellStart"/>
      <w:r w:rsidR="00AA567F" w:rsidRPr="00DE3A1B">
        <w:rPr>
          <w:i/>
        </w:rPr>
        <w:t>melana</w:t>
      </w:r>
      <w:r w:rsidR="00AA567F">
        <w:rPr>
          <w:i/>
        </w:rPr>
        <w:t>n</w:t>
      </w:r>
      <w:r w:rsidR="00AA567F" w:rsidRPr="00DE3A1B">
        <w:rPr>
          <w:i/>
        </w:rPr>
        <w:t>tha</w:t>
      </w:r>
      <w:proofErr w:type="spellEnd"/>
      <w:r w:rsidR="00AA567F">
        <w:t xml:space="preserve"> </w:t>
      </w:r>
      <w:proofErr w:type="spellStart"/>
      <w:r w:rsidR="00AA567F">
        <w:t>seeds</w:t>
      </w:r>
      <w:proofErr w:type="spellEnd"/>
      <w:r w:rsidR="00AA567F">
        <w:t xml:space="preserve"> </w:t>
      </w:r>
      <w:proofErr w:type="spellStart"/>
      <w:r w:rsidR="00AA567F">
        <w:t>attached</w:t>
      </w:r>
      <w:proofErr w:type="spellEnd"/>
      <w:r w:rsidR="00AA567F">
        <w:t xml:space="preserve"> to geladas</w:t>
      </w:r>
      <w:r w:rsidRPr="008E1A31">
        <w:rPr>
          <w:rFonts w:eastAsiaTheme="minorHAnsi"/>
          <w:lang w:val="en-US"/>
        </w:rPr>
        <w:t xml:space="preserve">. </w:t>
      </w:r>
      <w:r>
        <w:rPr>
          <w:rFonts w:eastAsiaTheme="minorHAnsi"/>
          <w:lang w:val="en-US"/>
        </w:rPr>
        <w:t>The individual identity of geladas, nested in month, was included as a random effect in all models.</w:t>
      </w:r>
      <w:r w:rsidRPr="00E83300">
        <w:rPr>
          <w:color w:val="000000" w:themeColor="text1"/>
          <w:lang w:val="en-US"/>
        </w:rPr>
        <w:t xml:space="preserve"> </w:t>
      </w:r>
    </w:p>
    <w:p w14:paraId="412ADF81" w14:textId="77777777" w:rsidR="00AC3D28" w:rsidRPr="008E1A31" w:rsidRDefault="00AC3D28" w:rsidP="00AC3D28">
      <w:pPr>
        <w:autoSpaceDE w:val="0"/>
        <w:autoSpaceDN w:val="0"/>
        <w:adjustRightInd w:val="0"/>
        <w:rPr>
          <w:rFonts w:eastAsiaTheme="minorHAnsi"/>
          <w:lang w:val="en-US"/>
        </w:rPr>
      </w:pPr>
    </w:p>
    <w:tbl>
      <w:tblPr>
        <w:tblStyle w:val="TableGrid"/>
        <w:tblW w:w="9535" w:type="dxa"/>
        <w:tblLook w:val="04A0" w:firstRow="1" w:lastRow="0" w:firstColumn="1" w:lastColumn="0" w:noHBand="0" w:noVBand="1"/>
      </w:tblPr>
      <w:tblGrid>
        <w:gridCol w:w="3112"/>
        <w:gridCol w:w="456"/>
        <w:gridCol w:w="1116"/>
        <w:gridCol w:w="1236"/>
        <w:gridCol w:w="535"/>
        <w:gridCol w:w="1448"/>
        <w:gridCol w:w="1632"/>
      </w:tblGrid>
      <w:tr w:rsidR="00AC3D28" w:rsidRPr="00E32BDC" w14:paraId="579CE5C4" w14:textId="77777777" w:rsidTr="0070184B">
        <w:tc>
          <w:tcPr>
            <w:tcW w:w="3294" w:type="dxa"/>
          </w:tcPr>
          <w:p w14:paraId="24CD22DE" w14:textId="77777777" w:rsidR="00AC3D28" w:rsidRPr="00D342C9" w:rsidRDefault="00AC3D28" w:rsidP="0070184B">
            <w:pPr>
              <w:spacing w:line="480" w:lineRule="auto"/>
              <w:rPr>
                <w:b/>
                <w:bCs/>
                <w:color w:val="000000" w:themeColor="text1"/>
                <w:lang w:val="en-US"/>
              </w:rPr>
            </w:pPr>
            <w:r w:rsidRPr="00D342C9">
              <w:rPr>
                <w:b/>
                <w:bCs/>
                <w:color w:val="000000" w:themeColor="text1"/>
                <w:lang w:val="en-US"/>
              </w:rPr>
              <w:t>Fixed effects</w:t>
            </w:r>
          </w:p>
        </w:tc>
        <w:tc>
          <w:tcPr>
            <w:tcW w:w="456" w:type="dxa"/>
          </w:tcPr>
          <w:p w14:paraId="6CBF71AB" w14:textId="77777777" w:rsidR="00AC3D28" w:rsidRPr="00E32BDC" w:rsidRDefault="00AC3D28" w:rsidP="0070184B">
            <w:pPr>
              <w:spacing w:line="480" w:lineRule="auto"/>
              <w:rPr>
                <w:b/>
                <w:bCs/>
                <w:color w:val="000000" w:themeColor="text1"/>
                <w:lang w:val="en-US"/>
              </w:rPr>
            </w:pPr>
            <w:r w:rsidRPr="00E32BDC">
              <w:rPr>
                <w:b/>
                <w:bCs/>
                <w:color w:val="000000" w:themeColor="text1"/>
                <w:lang w:val="en-US"/>
              </w:rPr>
              <w:t>K</w:t>
            </w:r>
          </w:p>
        </w:tc>
        <w:tc>
          <w:tcPr>
            <w:tcW w:w="1116" w:type="dxa"/>
          </w:tcPr>
          <w:p w14:paraId="077890DB" w14:textId="77777777" w:rsidR="00AC3D28" w:rsidRPr="00E32BDC" w:rsidRDefault="00AC3D28" w:rsidP="0070184B">
            <w:pPr>
              <w:spacing w:line="480" w:lineRule="auto"/>
              <w:jc w:val="center"/>
              <w:rPr>
                <w:b/>
                <w:bCs/>
                <w:color w:val="000000" w:themeColor="text1"/>
                <w:lang w:val="en-US"/>
              </w:rPr>
            </w:pPr>
            <w:proofErr w:type="spellStart"/>
            <w:r w:rsidRPr="00E32BDC">
              <w:rPr>
                <w:b/>
                <w:bCs/>
                <w:color w:val="000000" w:themeColor="text1"/>
                <w:lang w:val="en-US"/>
              </w:rPr>
              <w:t>AICc</w:t>
            </w:r>
            <w:proofErr w:type="spellEnd"/>
          </w:p>
        </w:tc>
        <w:tc>
          <w:tcPr>
            <w:tcW w:w="938" w:type="dxa"/>
          </w:tcPr>
          <w:p w14:paraId="3759CC0B" w14:textId="77777777" w:rsidR="00AC3D28" w:rsidRPr="00D342C9" w:rsidRDefault="00AC3D28" w:rsidP="0070184B">
            <w:pPr>
              <w:spacing w:line="480" w:lineRule="auto"/>
              <w:jc w:val="center"/>
              <w:rPr>
                <w:b/>
                <w:bCs/>
                <w:color w:val="000000" w:themeColor="text1"/>
                <w:lang w:val="en-US"/>
              </w:rPr>
            </w:pPr>
            <w:r w:rsidRPr="00D342C9">
              <w:rPr>
                <w:b/>
                <w:bCs/>
                <w:color w:val="000000" w:themeColor="text1"/>
                <w:lang w:val="en-US"/>
              </w:rPr>
              <w:sym w:font="Symbol" w:char="F044"/>
            </w:r>
            <w:proofErr w:type="spellStart"/>
            <w:r w:rsidRPr="00D342C9">
              <w:rPr>
                <w:b/>
                <w:bCs/>
                <w:color w:val="000000" w:themeColor="text1"/>
                <w:lang w:val="en-US"/>
              </w:rPr>
              <w:t>AICc</w:t>
            </w:r>
            <w:proofErr w:type="spellEnd"/>
          </w:p>
        </w:tc>
        <w:tc>
          <w:tcPr>
            <w:tcW w:w="544" w:type="dxa"/>
          </w:tcPr>
          <w:p w14:paraId="0AF59B77" w14:textId="77777777" w:rsidR="00AC3D28" w:rsidRPr="00D342C9" w:rsidRDefault="00AC3D28" w:rsidP="0070184B">
            <w:pPr>
              <w:spacing w:line="480" w:lineRule="auto"/>
              <w:jc w:val="center"/>
              <w:rPr>
                <w:b/>
                <w:bCs/>
                <w:color w:val="000000" w:themeColor="text1"/>
                <w:lang w:val="en-US"/>
              </w:rPr>
            </w:pPr>
            <w:proofErr w:type="spellStart"/>
            <w:r w:rsidRPr="00D342C9">
              <w:rPr>
                <w:b/>
                <w:bCs/>
                <w:color w:val="000000" w:themeColor="text1"/>
                <w:lang w:val="en-US"/>
              </w:rPr>
              <w:t>w</w:t>
            </w:r>
            <w:r w:rsidRPr="00D342C9">
              <w:rPr>
                <w:b/>
                <w:bCs/>
                <w:color w:val="000000" w:themeColor="text1"/>
                <w:vertAlign w:val="subscript"/>
                <w:lang w:val="en-US"/>
              </w:rPr>
              <w:t>i</w:t>
            </w:r>
            <w:proofErr w:type="spellEnd"/>
          </w:p>
        </w:tc>
        <w:tc>
          <w:tcPr>
            <w:tcW w:w="1477" w:type="dxa"/>
          </w:tcPr>
          <w:p w14:paraId="0B59D310" w14:textId="77777777" w:rsidR="00AC3D28" w:rsidRPr="004B0985" w:rsidRDefault="00AC3D28" w:rsidP="0070184B">
            <w:pPr>
              <w:spacing w:line="480" w:lineRule="auto"/>
              <w:jc w:val="center"/>
              <w:rPr>
                <w:b/>
                <w:bCs/>
                <w:color w:val="000000" w:themeColor="text1"/>
                <w:lang w:val="en-US"/>
              </w:rPr>
            </w:pPr>
            <w:proofErr w:type="spellStart"/>
            <w:r w:rsidRPr="004B0985">
              <w:rPr>
                <w:b/>
                <w:bCs/>
                <w:color w:val="000000" w:themeColor="text1"/>
                <w:lang w:val="en-US"/>
              </w:rPr>
              <w:t>LogL</w:t>
            </w:r>
            <w:proofErr w:type="spellEnd"/>
          </w:p>
        </w:tc>
        <w:tc>
          <w:tcPr>
            <w:tcW w:w="1710" w:type="dxa"/>
          </w:tcPr>
          <w:p w14:paraId="1002D472" w14:textId="77777777" w:rsidR="00AC3D28" w:rsidRPr="00E32BDC" w:rsidRDefault="00AC3D28" w:rsidP="0070184B">
            <w:pPr>
              <w:spacing w:line="480" w:lineRule="auto"/>
              <w:jc w:val="center"/>
              <w:rPr>
                <w:b/>
                <w:bCs/>
                <w:color w:val="000000" w:themeColor="text1"/>
                <w:lang w:val="en-US"/>
              </w:rPr>
            </w:pPr>
            <w:r w:rsidRPr="00E32BDC">
              <w:rPr>
                <w:b/>
                <w:bCs/>
                <w:color w:val="000000" w:themeColor="text1"/>
                <w:lang w:val="en-US"/>
              </w:rPr>
              <w:t>R</w:t>
            </w:r>
            <w:r w:rsidRPr="00E32BDC">
              <w:rPr>
                <w:b/>
                <w:bCs/>
                <w:color w:val="000000" w:themeColor="text1"/>
                <w:vertAlign w:val="superscript"/>
                <w:lang w:val="en-US"/>
              </w:rPr>
              <w:t>2</w:t>
            </w:r>
          </w:p>
        </w:tc>
      </w:tr>
      <w:tr w:rsidR="00AC3D28" w:rsidRPr="00E32BDC" w14:paraId="444604B2" w14:textId="77777777" w:rsidTr="0070184B">
        <w:tc>
          <w:tcPr>
            <w:tcW w:w="3294" w:type="dxa"/>
          </w:tcPr>
          <w:p w14:paraId="39276D91" w14:textId="77777777" w:rsidR="00AC3D28" w:rsidRPr="00E32BDC"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Year + Month</w:t>
            </w:r>
          </w:p>
        </w:tc>
        <w:tc>
          <w:tcPr>
            <w:tcW w:w="456" w:type="dxa"/>
          </w:tcPr>
          <w:p w14:paraId="38A31397" w14:textId="77777777" w:rsidR="00AC3D28" w:rsidRPr="00E32BDC" w:rsidRDefault="00AC3D28" w:rsidP="0070184B">
            <w:pPr>
              <w:spacing w:line="480" w:lineRule="auto"/>
              <w:rPr>
                <w:color w:val="000000" w:themeColor="text1"/>
                <w:lang w:val="en-US"/>
              </w:rPr>
            </w:pPr>
            <w:r>
              <w:rPr>
                <w:color w:val="000000" w:themeColor="text1"/>
                <w:lang w:val="en-US"/>
              </w:rPr>
              <w:t>16</w:t>
            </w:r>
          </w:p>
        </w:tc>
        <w:tc>
          <w:tcPr>
            <w:tcW w:w="1116" w:type="dxa"/>
          </w:tcPr>
          <w:p w14:paraId="63335F5F" w14:textId="77777777" w:rsidR="00AC3D28" w:rsidRPr="00E32BDC" w:rsidRDefault="00AC3D28" w:rsidP="0070184B">
            <w:pPr>
              <w:spacing w:line="480" w:lineRule="auto"/>
              <w:jc w:val="center"/>
              <w:rPr>
                <w:color w:val="000000" w:themeColor="text1"/>
                <w:lang w:val="en-US"/>
              </w:rPr>
            </w:pPr>
            <w:r>
              <w:rPr>
                <w:color w:val="000000" w:themeColor="text1"/>
                <w:lang w:val="en-US"/>
              </w:rPr>
              <w:t>23799.27</w:t>
            </w:r>
          </w:p>
        </w:tc>
        <w:tc>
          <w:tcPr>
            <w:tcW w:w="938" w:type="dxa"/>
          </w:tcPr>
          <w:p w14:paraId="44DE9F58" w14:textId="62EFA51F" w:rsidR="00AC3D28" w:rsidRPr="00E32BDC" w:rsidRDefault="00702EA5" w:rsidP="0070184B">
            <w:pPr>
              <w:spacing w:line="480" w:lineRule="auto"/>
              <w:jc w:val="center"/>
              <w:rPr>
                <w:color w:val="000000" w:themeColor="text1"/>
                <w:lang w:val="en-US"/>
              </w:rPr>
            </w:pPr>
            <w:r>
              <w:rPr>
                <w:color w:val="000000" w:themeColor="text1"/>
                <w:lang w:val="en-US"/>
              </w:rPr>
              <w:t>--</w:t>
            </w:r>
            <w:r w:rsidR="00D61360">
              <w:rPr>
                <w:color w:val="000000" w:themeColor="text1"/>
                <w:lang w:val="en-US"/>
              </w:rPr>
              <w:t xml:space="preserve">    </w:t>
            </w:r>
          </w:p>
        </w:tc>
        <w:tc>
          <w:tcPr>
            <w:tcW w:w="544" w:type="dxa"/>
          </w:tcPr>
          <w:p w14:paraId="2B93D906"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1</w:t>
            </w:r>
          </w:p>
        </w:tc>
        <w:tc>
          <w:tcPr>
            <w:tcW w:w="1477" w:type="dxa"/>
          </w:tcPr>
          <w:p w14:paraId="61F97DCA" w14:textId="77777777" w:rsidR="00AC3D28" w:rsidRPr="004B0985" w:rsidRDefault="00AC3D28" w:rsidP="0070184B">
            <w:pPr>
              <w:spacing w:line="480" w:lineRule="auto"/>
              <w:jc w:val="center"/>
              <w:rPr>
                <w:color w:val="000000" w:themeColor="text1"/>
                <w:lang w:val="en-US"/>
              </w:rPr>
            </w:pPr>
            <w:r>
              <w:rPr>
                <w:rFonts w:eastAsiaTheme="minorHAnsi"/>
                <w:color w:val="000000" w:themeColor="text1"/>
                <w:lang w:val="en-US"/>
              </w:rPr>
              <w:t>-</w:t>
            </w:r>
            <w:r w:rsidRPr="00C51D2E">
              <w:rPr>
                <w:rFonts w:eastAsiaTheme="minorHAnsi"/>
                <w:color w:val="000000" w:themeColor="text1"/>
                <w:lang w:val="en-US"/>
              </w:rPr>
              <w:t>11883.58</w:t>
            </w:r>
          </w:p>
        </w:tc>
        <w:tc>
          <w:tcPr>
            <w:tcW w:w="1710" w:type="dxa"/>
          </w:tcPr>
          <w:p w14:paraId="3B5B9A94"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64</w:t>
            </w:r>
          </w:p>
        </w:tc>
      </w:tr>
      <w:tr w:rsidR="00AC3D28" w:rsidRPr="00E32BDC" w14:paraId="0A3F60FD" w14:textId="77777777" w:rsidTr="0070184B">
        <w:tc>
          <w:tcPr>
            <w:tcW w:w="3294" w:type="dxa"/>
          </w:tcPr>
          <w:p w14:paraId="4D2EEDD7" w14:textId="77777777" w:rsidR="00AC3D28" w:rsidRPr="00E32BDC" w:rsidRDefault="00AC3D28" w:rsidP="0070184B">
            <w:pPr>
              <w:spacing w:line="480" w:lineRule="auto"/>
              <w:rPr>
                <w:color w:val="000000" w:themeColor="text1"/>
                <w:lang w:val="en-US"/>
              </w:rPr>
            </w:pPr>
            <w:r>
              <w:rPr>
                <w:color w:val="000000" w:themeColor="text1"/>
                <w:lang w:val="en-US"/>
              </w:rPr>
              <w:t>Year + Month</w:t>
            </w:r>
            <w:r w:rsidRPr="00AE732D">
              <w:rPr>
                <w:color w:val="000000" w:themeColor="text1"/>
                <w:lang w:val="en-US"/>
              </w:rPr>
              <w:t xml:space="preserve"> </w:t>
            </w:r>
          </w:p>
        </w:tc>
        <w:tc>
          <w:tcPr>
            <w:tcW w:w="456" w:type="dxa"/>
          </w:tcPr>
          <w:p w14:paraId="1C672E65" w14:textId="77777777" w:rsidR="00AC3D28" w:rsidRPr="00E32BDC" w:rsidRDefault="00AC3D28" w:rsidP="0070184B">
            <w:pPr>
              <w:spacing w:line="480" w:lineRule="auto"/>
              <w:rPr>
                <w:color w:val="000000" w:themeColor="text1"/>
                <w:lang w:val="en-US"/>
              </w:rPr>
            </w:pPr>
            <w:r>
              <w:rPr>
                <w:color w:val="000000" w:themeColor="text1"/>
                <w:lang w:val="en-US"/>
              </w:rPr>
              <w:t>13</w:t>
            </w:r>
          </w:p>
        </w:tc>
        <w:tc>
          <w:tcPr>
            <w:tcW w:w="1116" w:type="dxa"/>
          </w:tcPr>
          <w:p w14:paraId="3D6B91A3" w14:textId="77777777" w:rsidR="00AC3D28" w:rsidRPr="00E32BDC" w:rsidRDefault="00AC3D28" w:rsidP="0070184B">
            <w:pPr>
              <w:spacing w:line="480" w:lineRule="auto"/>
              <w:jc w:val="center"/>
              <w:rPr>
                <w:color w:val="000000" w:themeColor="text1"/>
                <w:lang w:val="en-US"/>
              </w:rPr>
            </w:pPr>
            <w:r>
              <w:rPr>
                <w:color w:val="000000" w:themeColor="text1"/>
                <w:lang w:val="en-US"/>
              </w:rPr>
              <w:t>24022.28</w:t>
            </w:r>
          </w:p>
        </w:tc>
        <w:tc>
          <w:tcPr>
            <w:tcW w:w="938" w:type="dxa"/>
          </w:tcPr>
          <w:p w14:paraId="62BEF5DA"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223.0098</w:t>
            </w:r>
          </w:p>
        </w:tc>
        <w:tc>
          <w:tcPr>
            <w:tcW w:w="544" w:type="dxa"/>
          </w:tcPr>
          <w:p w14:paraId="52EA8BA7"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0AFC6F3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11998.10</w:t>
            </w:r>
          </w:p>
        </w:tc>
        <w:tc>
          <w:tcPr>
            <w:tcW w:w="1710" w:type="dxa"/>
          </w:tcPr>
          <w:p w14:paraId="114474BE"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58</w:t>
            </w:r>
          </w:p>
        </w:tc>
      </w:tr>
      <w:tr w:rsidR="00AC3D28" w:rsidRPr="00E32BDC" w14:paraId="14AAB43B" w14:textId="77777777" w:rsidTr="0070184B">
        <w:tc>
          <w:tcPr>
            <w:tcW w:w="3294" w:type="dxa"/>
          </w:tcPr>
          <w:p w14:paraId="3C7873B8" w14:textId="77777777" w:rsidR="00AC3D28"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Month</w:t>
            </w:r>
          </w:p>
        </w:tc>
        <w:tc>
          <w:tcPr>
            <w:tcW w:w="456" w:type="dxa"/>
          </w:tcPr>
          <w:p w14:paraId="73FC4151" w14:textId="77777777" w:rsidR="00AC3D28" w:rsidRPr="00E32BDC" w:rsidRDefault="00AC3D28" w:rsidP="0070184B">
            <w:pPr>
              <w:spacing w:line="480" w:lineRule="auto"/>
              <w:rPr>
                <w:color w:val="000000" w:themeColor="text1"/>
                <w:lang w:val="en-US"/>
              </w:rPr>
            </w:pPr>
            <w:r>
              <w:rPr>
                <w:color w:val="000000" w:themeColor="text1"/>
                <w:lang w:val="en-US"/>
              </w:rPr>
              <w:t>14</w:t>
            </w:r>
          </w:p>
        </w:tc>
        <w:tc>
          <w:tcPr>
            <w:tcW w:w="1116" w:type="dxa"/>
          </w:tcPr>
          <w:p w14:paraId="2F62BAB6" w14:textId="77777777" w:rsidR="00AC3D28" w:rsidRPr="00E32BDC" w:rsidRDefault="00AC3D28" w:rsidP="0070184B">
            <w:pPr>
              <w:spacing w:line="480" w:lineRule="auto"/>
              <w:jc w:val="center"/>
              <w:rPr>
                <w:color w:val="000000" w:themeColor="text1"/>
                <w:lang w:val="en-US"/>
              </w:rPr>
            </w:pPr>
            <w:r>
              <w:rPr>
                <w:color w:val="000000" w:themeColor="text1"/>
                <w:lang w:val="en-US"/>
              </w:rPr>
              <w:t>24085.69</w:t>
            </w:r>
          </w:p>
        </w:tc>
        <w:tc>
          <w:tcPr>
            <w:tcW w:w="938" w:type="dxa"/>
          </w:tcPr>
          <w:p w14:paraId="79A19C60"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286.4168</w:t>
            </w:r>
          </w:p>
        </w:tc>
        <w:tc>
          <w:tcPr>
            <w:tcW w:w="544" w:type="dxa"/>
          </w:tcPr>
          <w:p w14:paraId="47F8FAEC"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35BF06E0"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12028.80</w:t>
            </w:r>
          </w:p>
        </w:tc>
        <w:tc>
          <w:tcPr>
            <w:tcW w:w="1710" w:type="dxa"/>
          </w:tcPr>
          <w:p w14:paraId="7C77A2B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62</w:t>
            </w:r>
          </w:p>
        </w:tc>
      </w:tr>
      <w:tr w:rsidR="00AC3D28" w:rsidRPr="00E32BDC" w14:paraId="3F12F421" w14:textId="77777777" w:rsidTr="0070184B">
        <w:tc>
          <w:tcPr>
            <w:tcW w:w="3294" w:type="dxa"/>
          </w:tcPr>
          <w:p w14:paraId="73D0FC3E" w14:textId="77777777" w:rsidR="00AC3D28" w:rsidRDefault="00AC3D28" w:rsidP="0070184B">
            <w:pPr>
              <w:spacing w:line="480" w:lineRule="auto"/>
              <w:rPr>
                <w:color w:val="000000" w:themeColor="text1"/>
                <w:lang w:val="en-US"/>
              </w:rPr>
            </w:pPr>
            <w:r>
              <w:rPr>
                <w:color w:val="000000" w:themeColor="text1"/>
                <w:lang w:val="en-US"/>
              </w:rPr>
              <w:t>Month</w:t>
            </w:r>
          </w:p>
        </w:tc>
        <w:tc>
          <w:tcPr>
            <w:tcW w:w="456" w:type="dxa"/>
          </w:tcPr>
          <w:p w14:paraId="3369DB4C" w14:textId="77777777" w:rsidR="00AC3D28" w:rsidRPr="00E32BDC" w:rsidRDefault="00AC3D28" w:rsidP="0070184B">
            <w:pPr>
              <w:spacing w:line="480" w:lineRule="auto"/>
              <w:rPr>
                <w:color w:val="000000" w:themeColor="text1"/>
                <w:lang w:val="en-US"/>
              </w:rPr>
            </w:pPr>
            <w:r>
              <w:rPr>
                <w:color w:val="000000" w:themeColor="text1"/>
                <w:lang w:val="en-US"/>
              </w:rPr>
              <w:t>11</w:t>
            </w:r>
          </w:p>
        </w:tc>
        <w:tc>
          <w:tcPr>
            <w:tcW w:w="1116" w:type="dxa"/>
          </w:tcPr>
          <w:p w14:paraId="7F0EC75A" w14:textId="77777777" w:rsidR="00AC3D28" w:rsidRPr="00E32BDC" w:rsidRDefault="00AC3D28" w:rsidP="0070184B">
            <w:pPr>
              <w:spacing w:line="480" w:lineRule="auto"/>
              <w:jc w:val="center"/>
              <w:rPr>
                <w:color w:val="000000" w:themeColor="text1"/>
                <w:lang w:val="en-US"/>
              </w:rPr>
            </w:pPr>
            <w:r>
              <w:rPr>
                <w:color w:val="000000" w:themeColor="text1"/>
                <w:lang w:val="en-US"/>
              </w:rPr>
              <w:t>24273.12</w:t>
            </w:r>
          </w:p>
        </w:tc>
        <w:tc>
          <w:tcPr>
            <w:tcW w:w="938" w:type="dxa"/>
          </w:tcPr>
          <w:p w14:paraId="7502B23E"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473.8444</w:t>
            </w:r>
          </w:p>
        </w:tc>
        <w:tc>
          <w:tcPr>
            <w:tcW w:w="544" w:type="dxa"/>
          </w:tcPr>
          <w:p w14:paraId="037CD9C1"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67BA83D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12125.53</w:t>
            </w:r>
          </w:p>
        </w:tc>
        <w:tc>
          <w:tcPr>
            <w:tcW w:w="1710" w:type="dxa"/>
          </w:tcPr>
          <w:p w14:paraId="7961FC24"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w:t>
            </w:r>
            <w:r>
              <w:rPr>
                <w:color w:val="000000" w:themeColor="text1"/>
                <w:lang w:val="en-US"/>
              </w:rPr>
              <w:t>57</w:t>
            </w:r>
          </w:p>
        </w:tc>
      </w:tr>
      <w:tr w:rsidR="00AC3D28" w:rsidRPr="00E32BDC" w14:paraId="176B0BF3" w14:textId="77777777" w:rsidTr="0070184B">
        <w:tc>
          <w:tcPr>
            <w:tcW w:w="3294" w:type="dxa"/>
          </w:tcPr>
          <w:p w14:paraId="552C63FD" w14:textId="77777777" w:rsidR="00AC3D28" w:rsidRPr="00AE732D" w:rsidRDefault="00AC3D28" w:rsidP="0070184B">
            <w:pPr>
              <w:spacing w:line="480" w:lineRule="auto"/>
              <w:rPr>
                <w:color w:val="000000" w:themeColor="text1"/>
                <w:lang w:val="en-US"/>
              </w:rPr>
            </w:pPr>
            <w:proofErr w:type="spellStart"/>
            <w:r>
              <w:rPr>
                <w:color w:val="000000" w:themeColor="text1"/>
                <w:lang w:val="en-US"/>
              </w:rPr>
              <w:t>AgeSex</w:t>
            </w:r>
            <w:proofErr w:type="spellEnd"/>
            <w:r>
              <w:rPr>
                <w:color w:val="000000" w:themeColor="text1"/>
                <w:lang w:val="en-US"/>
              </w:rPr>
              <w:t xml:space="preserve"> + Year</w:t>
            </w:r>
          </w:p>
        </w:tc>
        <w:tc>
          <w:tcPr>
            <w:tcW w:w="456" w:type="dxa"/>
          </w:tcPr>
          <w:p w14:paraId="2304BE1F" w14:textId="77777777" w:rsidR="00AC3D28" w:rsidRPr="00E32BDC" w:rsidRDefault="00AC3D28" w:rsidP="0070184B">
            <w:pPr>
              <w:spacing w:line="480" w:lineRule="auto"/>
              <w:rPr>
                <w:color w:val="000000" w:themeColor="text1"/>
                <w:lang w:val="en-US"/>
              </w:rPr>
            </w:pPr>
            <w:r>
              <w:rPr>
                <w:color w:val="000000" w:themeColor="text1"/>
                <w:lang w:val="en-US"/>
              </w:rPr>
              <w:t>7</w:t>
            </w:r>
          </w:p>
        </w:tc>
        <w:tc>
          <w:tcPr>
            <w:tcW w:w="1116" w:type="dxa"/>
          </w:tcPr>
          <w:p w14:paraId="07FE839B" w14:textId="77777777" w:rsidR="00AC3D28" w:rsidRPr="00E32BDC" w:rsidRDefault="00AC3D28" w:rsidP="0070184B">
            <w:pPr>
              <w:spacing w:line="480" w:lineRule="auto"/>
              <w:jc w:val="center"/>
              <w:rPr>
                <w:color w:val="000000" w:themeColor="text1"/>
                <w:lang w:val="en-US"/>
              </w:rPr>
            </w:pPr>
            <w:r>
              <w:rPr>
                <w:color w:val="000000" w:themeColor="text1"/>
                <w:lang w:val="en-US"/>
              </w:rPr>
              <w:t>24520.38</w:t>
            </w:r>
          </w:p>
        </w:tc>
        <w:tc>
          <w:tcPr>
            <w:tcW w:w="938" w:type="dxa"/>
          </w:tcPr>
          <w:p w14:paraId="4A0B8AB4" w14:textId="77777777" w:rsidR="00AC3D28" w:rsidRPr="00E32BDC" w:rsidDel="00D342C9" w:rsidRDefault="00AC3D28" w:rsidP="0070184B">
            <w:pPr>
              <w:spacing w:line="480" w:lineRule="auto"/>
              <w:jc w:val="center"/>
              <w:rPr>
                <w:color w:val="000000" w:themeColor="text1"/>
                <w:lang w:val="en-US"/>
              </w:rPr>
            </w:pPr>
            <w:r w:rsidRPr="00C51D2E">
              <w:rPr>
                <w:color w:val="000000" w:themeColor="text1"/>
                <w:lang w:val="en-US"/>
              </w:rPr>
              <w:t>721.1054</w:t>
            </w:r>
          </w:p>
        </w:tc>
        <w:tc>
          <w:tcPr>
            <w:tcW w:w="544" w:type="dxa"/>
          </w:tcPr>
          <w:p w14:paraId="37D4FA7A"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0099E10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12253.18</w:t>
            </w:r>
          </w:p>
        </w:tc>
        <w:tc>
          <w:tcPr>
            <w:tcW w:w="1710" w:type="dxa"/>
          </w:tcPr>
          <w:p w14:paraId="2A5B9B8C"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0.0</w:t>
            </w:r>
            <w:r>
              <w:rPr>
                <w:color w:val="000000" w:themeColor="text1"/>
                <w:lang w:val="en-US"/>
              </w:rPr>
              <w:t>7</w:t>
            </w:r>
          </w:p>
        </w:tc>
      </w:tr>
      <w:tr w:rsidR="00AC3D28" w:rsidRPr="00E32BDC" w14:paraId="11A1D8B5" w14:textId="77777777" w:rsidTr="0070184B">
        <w:tc>
          <w:tcPr>
            <w:tcW w:w="3294" w:type="dxa"/>
          </w:tcPr>
          <w:p w14:paraId="00B63033" w14:textId="77777777" w:rsidR="00AC3D28" w:rsidRDefault="00AC3D28" w:rsidP="0070184B">
            <w:pPr>
              <w:spacing w:line="480" w:lineRule="auto"/>
              <w:rPr>
                <w:color w:val="000000" w:themeColor="text1"/>
                <w:lang w:val="en-US"/>
              </w:rPr>
            </w:pPr>
            <w:r w:rsidRPr="00AE732D">
              <w:rPr>
                <w:color w:val="000000" w:themeColor="text1"/>
                <w:lang w:val="en-US"/>
              </w:rPr>
              <w:t>Year</w:t>
            </w:r>
          </w:p>
        </w:tc>
        <w:tc>
          <w:tcPr>
            <w:tcW w:w="456" w:type="dxa"/>
          </w:tcPr>
          <w:p w14:paraId="6863D839" w14:textId="77777777" w:rsidR="00AC3D28" w:rsidRPr="00E32BDC" w:rsidRDefault="00AC3D28" w:rsidP="0070184B">
            <w:pPr>
              <w:spacing w:line="480" w:lineRule="auto"/>
              <w:rPr>
                <w:color w:val="000000" w:themeColor="text1"/>
                <w:lang w:val="en-US"/>
              </w:rPr>
            </w:pPr>
            <w:r>
              <w:rPr>
                <w:color w:val="000000" w:themeColor="text1"/>
                <w:lang w:val="en-US"/>
              </w:rPr>
              <w:t>4</w:t>
            </w:r>
          </w:p>
        </w:tc>
        <w:tc>
          <w:tcPr>
            <w:tcW w:w="1116" w:type="dxa"/>
          </w:tcPr>
          <w:p w14:paraId="596AF409"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24679.32</w:t>
            </w:r>
          </w:p>
        </w:tc>
        <w:tc>
          <w:tcPr>
            <w:tcW w:w="938" w:type="dxa"/>
          </w:tcPr>
          <w:p w14:paraId="7720EB7C"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880.0458</w:t>
            </w:r>
          </w:p>
        </w:tc>
        <w:tc>
          <w:tcPr>
            <w:tcW w:w="544" w:type="dxa"/>
          </w:tcPr>
          <w:p w14:paraId="44F6FBAB"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5221A045"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12335.65</w:t>
            </w:r>
          </w:p>
        </w:tc>
        <w:tc>
          <w:tcPr>
            <w:tcW w:w="1710" w:type="dxa"/>
          </w:tcPr>
          <w:p w14:paraId="6F0E460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0.0</w:t>
            </w:r>
            <w:r>
              <w:rPr>
                <w:color w:val="000000" w:themeColor="text1"/>
                <w:lang w:val="en-US"/>
              </w:rPr>
              <w:t>07</w:t>
            </w:r>
          </w:p>
        </w:tc>
      </w:tr>
      <w:tr w:rsidR="00AC3D28" w:rsidRPr="00E32BDC" w14:paraId="33AE71F2" w14:textId="77777777" w:rsidTr="0070184B">
        <w:tc>
          <w:tcPr>
            <w:tcW w:w="3294" w:type="dxa"/>
          </w:tcPr>
          <w:p w14:paraId="090360F6" w14:textId="77777777" w:rsidR="00AC3D28" w:rsidRDefault="00AC3D28" w:rsidP="0070184B">
            <w:pPr>
              <w:spacing w:line="480" w:lineRule="auto"/>
              <w:rPr>
                <w:color w:val="000000" w:themeColor="text1"/>
                <w:lang w:val="en-US"/>
              </w:rPr>
            </w:pPr>
            <w:proofErr w:type="spellStart"/>
            <w:r>
              <w:rPr>
                <w:color w:val="000000" w:themeColor="text1"/>
                <w:lang w:val="en-US"/>
              </w:rPr>
              <w:t>AgeSex</w:t>
            </w:r>
            <w:proofErr w:type="spellEnd"/>
          </w:p>
        </w:tc>
        <w:tc>
          <w:tcPr>
            <w:tcW w:w="456" w:type="dxa"/>
          </w:tcPr>
          <w:p w14:paraId="61AB8299" w14:textId="77777777" w:rsidR="00AC3D28" w:rsidRPr="00E32BDC" w:rsidRDefault="00AC3D28" w:rsidP="0070184B">
            <w:pPr>
              <w:spacing w:line="480" w:lineRule="auto"/>
              <w:rPr>
                <w:color w:val="000000" w:themeColor="text1"/>
                <w:lang w:val="en-US"/>
              </w:rPr>
            </w:pPr>
            <w:r>
              <w:rPr>
                <w:color w:val="000000" w:themeColor="text1"/>
                <w:lang w:val="en-US"/>
              </w:rPr>
              <w:t>5</w:t>
            </w:r>
          </w:p>
        </w:tc>
        <w:tc>
          <w:tcPr>
            <w:tcW w:w="1116" w:type="dxa"/>
          </w:tcPr>
          <w:p w14:paraId="0BBE217E"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24769.35</w:t>
            </w:r>
          </w:p>
        </w:tc>
        <w:tc>
          <w:tcPr>
            <w:tcW w:w="938" w:type="dxa"/>
          </w:tcPr>
          <w:p w14:paraId="1817A68F"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970.0801</w:t>
            </w:r>
          </w:p>
        </w:tc>
        <w:tc>
          <w:tcPr>
            <w:tcW w:w="544" w:type="dxa"/>
          </w:tcPr>
          <w:p w14:paraId="5E5D6FDF"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4199B97E"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12379.6</w:t>
            </w:r>
            <w:r>
              <w:rPr>
                <w:rFonts w:eastAsiaTheme="minorHAnsi"/>
                <w:color w:val="000000" w:themeColor="text1"/>
                <w:lang w:val="en-US"/>
              </w:rPr>
              <w:t>7</w:t>
            </w:r>
          </w:p>
        </w:tc>
        <w:tc>
          <w:tcPr>
            <w:tcW w:w="1710" w:type="dxa"/>
          </w:tcPr>
          <w:p w14:paraId="416DFDCD"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.04</w:t>
            </w:r>
          </w:p>
        </w:tc>
      </w:tr>
      <w:tr w:rsidR="00AC3D28" w:rsidRPr="00E32BDC" w14:paraId="5A32C494" w14:textId="77777777" w:rsidTr="0070184B">
        <w:tc>
          <w:tcPr>
            <w:tcW w:w="3294" w:type="dxa"/>
          </w:tcPr>
          <w:p w14:paraId="46562DE6" w14:textId="77777777" w:rsidR="00AC3D28" w:rsidRPr="00E32BDC" w:rsidRDefault="00AC3D28" w:rsidP="0070184B">
            <w:pPr>
              <w:spacing w:line="480" w:lineRule="auto"/>
              <w:rPr>
                <w:color w:val="000000" w:themeColor="text1"/>
                <w:lang w:val="en-US"/>
              </w:rPr>
            </w:pPr>
            <w:r w:rsidRPr="00E32BDC">
              <w:rPr>
                <w:color w:val="000000" w:themeColor="text1"/>
                <w:lang w:val="en-US"/>
              </w:rPr>
              <w:t>None (random intercept only)</w:t>
            </w:r>
          </w:p>
        </w:tc>
        <w:tc>
          <w:tcPr>
            <w:tcW w:w="456" w:type="dxa"/>
          </w:tcPr>
          <w:p w14:paraId="732BBA5A" w14:textId="77777777" w:rsidR="00AC3D28" w:rsidRDefault="00AC3D28" w:rsidP="0070184B">
            <w:pPr>
              <w:spacing w:line="480" w:lineRule="auto"/>
              <w:rPr>
                <w:color w:val="000000" w:themeColor="text1"/>
                <w:lang w:val="en-US"/>
              </w:rPr>
            </w:pPr>
            <w:r>
              <w:rPr>
                <w:color w:val="000000" w:themeColor="text1"/>
                <w:lang w:val="en-US"/>
              </w:rPr>
              <w:t>2</w:t>
            </w:r>
          </w:p>
        </w:tc>
        <w:tc>
          <w:tcPr>
            <w:tcW w:w="1116" w:type="dxa"/>
          </w:tcPr>
          <w:p w14:paraId="6F98FAD0"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24896.36</w:t>
            </w:r>
          </w:p>
        </w:tc>
        <w:tc>
          <w:tcPr>
            <w:tcW w:w="938" w:type="dxa"/>
          </w:tcPr>
          <w:p w14:paraId="5ADB01F6" w14:textId="77777777" w:rsidR="00AC3D28" w:rsidRDefault="00AC3D28" w:rsidP="0070184B">
            <w:pPr>
              <w:spacing w:line="480" w:lineRule="auto"/>
              <w:jc w:val="center"/>
              <w:rPr>
                <w:color w:val="000000" w:themeColor="text1"/>
                <w:lang w:val="en-US"/>
              </w:rPr>
            </w:pPr>
            <w:r w:rsidRPr="00C51D2E">
              <w:rPr>
                <w:color w:val="000000" w:themeColor="text1"/>
                <w:lang w:val="en-US"/>
              </w:rPr>
              <w:t>1097.0916</w:t>
            </w:r>
          </w:p>
        </w:tc>
        <w:tc>
          <w:tcPr>
            <w:tcW w:w="544" w:type="dxa"/>
          </w:tcPr>
          <w:p w14:paraId="1EE712B6" w14:textId="77777777" w:rsidR="00AC3D28" w:rsidRPr="00E32BDC" w:rsidRDefault="00AC3D28" w:rsidP="0070184B">
            <w:pPr>
              <w:spacing w:line="480" w:lineRule="auto"/>
              <w:jc w:val="center"/>
              <w:rPr>
                <w:color w:val="000000" w:themeColor="text1"/>
                <w:lang w:val="en-US"/>
              </w:rPr>
            </w:pPr>
          </w:p>
        </w:tc>
        <w:tc>
          <w:tcPr>
            <w:tcW w:w="1477" w:type="dxa"/>
          </w:tcPr>
          <w:p w14:paraId="21C58984" w14:textId="77777777" w:rsidR="00AC3D28" w:rsidRPr="004B0985" w:rsidRDefault="00AC3D28" w:rsidP="0070184B">
            <w:pPr>
              <w:spacing w:line="480" w:lineRule="auto"/>
              <w:jc w:val="center"/>
              <w:rPr>
                <w:color w:val="000000" w:themeColor="text1"/>
                <w:lang w:val="en-US"/>
              </w:rPr>
            </w:pPr>
            <w:r>
              <w:rPr>
                <w:color w:val="000000" w:themeColor="text1"/>
                <w:lang w:val="en-US"/>
              </w:rPr>
              <w:t>-</w:t>
            </w:r>
            <w:r w:rsidRPr="00C51D2E">
              <w:rPr>
                <w:color w:val="000000" w:themeColor="text1"/>
                <w:lang w:val="en-US"/>
              </w:rPr>
              <w:t>12446.18</w:t>
            </w:r>
          </w:p>
        </w:tc>
        <w:tc>
          <w:tcPr>
            <w:tcW w:w="1710" w:type="dxa"/>
          </w:tcPr>
          <w:p w14:paraId="323945AD" w14:textId="77777777" w:rsidR="00AC3D28" w:rsidRPr="00E32BDC" w:rsidRDefault="00AC3D28" w:rsidP="0070184B">
            <w:pPr>
              <w:spacing w:line="480" w:lineRule="auto"/>
              <w:jc w:val="center"/>
              <w:rPr>
                <w:color w:val="000000" w:themeColor="text1"/>
                <w:lang w:val="en-US"/>
              </w:rPr>
            </w:pPr>
            <w:r>
              <w:rPr>
                <w:color w:val="000000" w:themeColor="text1"/>
                <w:lang w:val="en-US"/>
              </w:rPr>
              <w:t>0</w:t>
            </w:r>
          </w:p>
        </w:tc>
      </w:tr>
    </w:tbl>
    <w:p w14:paraId="68AC4D96" w14:textId="301BB07F" w:rsidR="00AC3D28" w:rsidRDefault="00AC3D28" w:rsidP="00AC3D28">
      <w:pPr>
        <w:spacing w:line="480" w:lineRule="auto"/>
        <w:rPr>
          <w:color w:val="000000" w:themeColor="text1"/>
          <w:lang w:val="en-US"/>
        </w:rPr>
      </w:pPr>
    </w:p>
    <w:p w14:paraId="314ECBAF" w14:textId="39365BA2" w:rsidR="00434380" w:rsidRDefault="00434380" w:rsidP="00AC3D28">
      <w:pPr>
        <w:spacing w:line="480" w:lineRule="auto"/>
        <w:rPr>
          <w:color w:val="000000" w:themeColor="text1"/>
          <w:lang w:val="en-US"/>
        </w:rPr>
      </w:pPr>
    </w:p>
    <w:p w14:paraId="756633CF" w14:textId="3E9CC4FB" w:rsidR="00434380" w:rsidRDefault="00434380" w:rsidP="00AC3D28">
      <w:pPr>
        <w:spacing w:line="480" w:lineRule="auto"/>
        <w:rPr>
          <w:color w:val="000000" w:themeColor="text1"/>
          <w:lang w:val="en-US"/>
        </w:rPr>
      </w:pPr>
    </w:p>
    <w:p w14:paraId="1F3D99F1" w14:textId="7123D70A" w:rsidR="00434380" w:rsidRDefault="00434380" w:rsidP="00AC3D28">
      <w:pPr>
        <w:spacing w:line="480" w:lineRule="auto"/>
        <w:rPr>
          <w:color w:val="000000" w:themeColor="text1"/>
          <w:lang w:val="en-US"/>
        </w:rPr>
      </w:pPr>
    </w:p>
    <w:p w14:paraId="06FD9DD6" w14:textId="45C80744" w:rsidR="00434380" w:rsidRDefault="00434380" w:rsidP="00AC3D28">
      <w:pPr>
        <w:spacing w:line="480" w:lineRule="auto"/>
        <w:rPr>
          <w:color w:val="000000" w:themeColor="text1"/>
          <w:lang w:val="en-US"/>
        </w:rPr>
      </w:pPr>
    </w:p>
    <w:p w14:paraId="25CB8F8D" w14:textId="0392C15C" w:rsidR="00434380" w:rsidRDefault="00434380" w:rsidP="00AC3D28">
      <w:pPr>
        <w:spacing w:line="480" w:lineRule="auto"/>
        <w:rPr>
          <w:color w:val="000000" w:themeColor="text1"/>
          <w:lang w:val="en-US"/>
        </w:rPr>
      </w:pPr>
    </w:p>
    <w:p w14:paraId="3010A80F" w14:textId="55A28F63" w:rsidR="00434380" w:rsidRDefault="00434380" w:rsidP="00AC3D28">
      <w:pPr>
        <w:spacing w:line="480" w:lineRule="auto"/>
        <w:rPr>
          <w:color w:val="000000" w:themeColor="text1"/>
          <w:lang w:val="en-US"/>
        </w:rPr>
      </w:pPr>
    </w:p>
    <w:p w14:paraId="5863B2FD" w14:textId="30ADB4A8" w:rsidR="00434380" w:rsidRDefault="00434380" w:rsidP="00AC3D28">
      <w:pPr>
        <w:spacing w:line="480" w:lineRule="auto"/>
        <w:rPr>
          <w:color w:val="000000" w:themeColor="text1"/>
          <w:lang w:val="en-US"/>
        </w:rPr>
      </w:pPr>
    </w:p>
    <w:p w14:paraId="12F861A8" w14:textId="67FB736F" w:rsidR="00434380" w:rsidRDefault="00434380" w:rsidP="00AC3D28">
      <w:pPr>
        <w:spacing w:line="480" w:lineRule="auto"/>
        <w:rPr>
          <w:color w:val="000000" w:themeColor="text1"/>
          <w:lang w:val="en-US"/>
        </w:rPr>
      </w:pPr>
    </w:p>
    <w:p w14:paraId="348860C3" w14:textId="2A12E1DC" w:rsidR="00434380" w:rsidRDefault="00434380" w:rsidP="00AC3D28">
      <w:pPr>
        <w:spacing w:line="480" w:lineRule="auto"/>
        <w:rPr>
          <w:color w:val="000000" w:themeColor="text1"/>
          <w:lang w:val="en-US"/>
        </w:rPr>
      </w:pPr>
    </w:p>
    <w:p w14:paraId="316F81A6" w14:textId="77777777" w:rsidR="00434380" w:rsidRDefault="00434380" w:rsidP="00AC3D28">
      <w:pPr>
        <w:spacing w:line="480" w:lineRule="auto"/>
        <w:rPr>
          <w:color w:val="000000" w:themeColor="text1"/>
          <w:lang w:val="en-US"/>
        </w:rPr>
      </w:pPr>
    </w:p>
    <w:p w14:paraId="35295BF1" w14:textId="470CDCD6" w:rsidR="00AC3D28" w:rsidRPr="008E1A31" w:rsidRDefault="00AC3D28" w:rsidP="00AC3D28">
      <w:pPr>
        <w:rPr>
          <w:lang w:val="en-US"/>
        </w:rPr>
      </w:pPr>
      <w:r w:rsidRPr="00AC3D28">
        <w:rPr>
          <w:color w:val="000000" w:themeColor="text1"/>
          <w:lang w:val="en-US"/>
        </w:rPr>
        <w:lastRenderedPageBreak/>
        <w:t xml:space="preserve">TABLE </w:t>
      </w:r>
      <w:r w:rsidR="00D518AC">
        <w:rPr>
          <w:color w:val="000000" w:themeColor="text1"/>
          <w:lang w:val="en-US"/>
        </w:rPr>
        <w:t>2</w:t>
      </w:r>
      <w:r w:rsidRPr="00AC3D28">
        <w:rPr>
          <w:color w:val="000000" w:themeColor="text1"/>
          <w:lang w:val="en-US"/>
        </w:rPr>
        <w:t>.</w:t>
      </w:r>
      <w:r>
        <w:rPr>
          <w:color w:val="000000" w:themeColor="text1"/>
          <w:lang w:val="en-US"/>
        </w:rPr>
        <w:t xml:space="preserve"> Model output for the best-fitting model (the global model in Table X). </w:t>
      </w:r>
      <w:r>
        <w:rPr>
          <w:rFonts w:eastAsiaTheme="minorHAnsi"/>
          <w:lang w:val="en-US"/>
        </w:rPr>
        <w:t>Gelada individual ID nested within month was included as a random effect</w:t>
      </w:r>
      <w:r>
        <w:rPr>
          <w:color w:val="000000" w:themeColor="text1"/>
          <w:lang w:val="en-US"/>
        </w:rPr>
        <w:t xml:space="preserve">.  </w:t>
      </w:r>
      <w:r w:rsidRPr="00DB7213">
        <w:rPr>
          <w:lang w:val="en-CA"/>
        </w:rPr>
        <w:t xml:space="preserve">Model estimates b and standard errors SE as well as test statistic </w:t>
      </w:r>
      <w:r w:rsidRPr="00DB7213">
        <w:rPr>
          <w:i/>
          <w:iCs/>
          <w:lang w:val="en-CA"/>
        </w:rPr>
        <w:t>Z</w:t>
      </w:r>
      <w:r w:rsidR="004E40CA">
        <w:rPr>
          <w:i/>
          <w:iCs/>
          <w:lang w:val="en-CA"/>
        </w:rPr>
        <w:t>-</w:t>
      </w:r>
      <w:r w:rsidRPr="00DB7213">
        <w:rPr>
          <w:lang w:val="en-CA"/>
        </w:rPr>
        <w:t xml:space="preserve"> and </w:t>
      </w:r>
      <w:r w:rsidRPr="00DB7213">
        <w:rPr>
          <w:i/>
          <w:iCs/>
          <w:lang w:val="en-CA"/>
        </w:rPr>
        <w:t>P</w:t>
      </w:r>
      <w:r w:rsidRPr="00DB7213">
        <w:rPr>
          <w:lang w:val="en-CA"/>
        </w:rPr>
        <w:t>-values are given for fixed effects.</w:t>
      </w:r>
      <w:r>
        <w:rPr>
          <w:lang w:val="en-US"/>
        </w:rPr>
        <w:t xml:space="preserve"> </w:t>
      </w:r>
      <w:r>
        <w:rPr>
          <w:color w:val="000000" w:themeColor="text1"/>
          <w:lang w:val="en-US"/>
        </w:rPr>
        <w:t>January and 2017 were reference levels for the fixed effects</w:t>
      </w:r>
      <w:r w:rsidR="00BB2886">
        <w:rPr>
          <w:color w:val="000000" w:themeColor="text1"/>
          <w:lang w:val="en-US"/>
        </w:rPr>
        <w:t xml:space="preserve"> of</w:t>
      </w:r>
      <w:r>
        <w:rPr>
          <w:color w:val="000000" w:themeColor="text1"/>
          <w:lang w:val="en-US"/>
        </w:rPr>
        <w:t xml:space="preserve"> month and year, respectively. </w:t>
      </w:r>
    </w:p>
    <w:p w14:paraId="0EB90E56" w14:textId="77777777" w:rsidR="00AC3D28" w:rsidRDefault="00AC3D28" w:rsidP="00AC3D28">
      <w:pPr>
        <w:rPr>
          <w:color w:val="000000" w:themeColor="text1"/>
          <w:lang w:val="en-US"/>
        </w:rPr>
      </w:pPr>
    </w:p>
    <w:tbl>
      <w:tblPr>
        <w:tblStyle w:val="TableGrid"/>
        <w:tblW w:w="0" w:type="auto"/>
        <w:tblInd w:w="792" w:type="dxa"/>
        <w:tblLook w:val="04A0" w:firstRow="1" w:lastRow="0" w:firstColumn="1" w:lastColumn="0" w:noHBand="0" w:noVBand="1"/>
      </w:tblPr>
      <w:tblGrid>
        <w:gridCol w:w="2002"/>
        <w:gridCol w:w="963"/>
        <w:gridCol w:w="1188"/>
        <w:gridCol w:w="1152"/>
        <w:gridCol w:w="1170"/>
      </w:tblGrid>
      <w:tr w:rsidR="00AC3D28" w14:paraId="6CF38853" w14:textId="77777777" w:rsidTr="0070184B">
        <w:tc>
          <w:tcPr>
            <w:tcW w:w="2002" w:type="dxa"/>
            <w:shd w:val="clear" w:color="auto" w:fill="auto"/>
          </w:tcPr>
          <w:p w14:paraId="6C67AE4A" w14:textId="77777777" w:rsidR="00AC3D28" w:rsidRPr="008E1A31" w:rsidRDefault="00AC3D28" w:rsidP="0070184B">
            <w:pPr>
              <w:jc w:val="center"/>
              <w:rPr>
                <w:b/>
                <w:bCs/>
                <w:color w:val="000000" w:themeColor="text1"/>
                <w:lang w:val="en-US"/>
              </w:rPr>
            </w:pPr>
            <w:r w:rsidRPr="008E1A31">
              <w:rPr>
                <w:b/>
                <w:bCs/>
                <w:color w:val="000000" w:themeColor="text1"/>
                <w:lang w:val="en-US"/>
              </w:rPr>
              <w:t>Fixed Effect</w:t>
            </w:r>
          </w:p>
        </w:tc>
        <w:tc>
          <w:tcPr>
            <w:tcW w:w="963" w:type="dxa"/>
            <w:shd w:val="clear" w:color="auto" w:fill="auto"/>
          </w:tcPr>
          <w:p w14:paraId="60963DCC" w14:textId="77777777" w:rsidR="00AC3D28" w:rsidRPr="008E1A31" w:rsidRDefault="00AC3D28" w:rsidP="0070184B">
            <w:pPr>
              <w:jc w:val="center"/>
              <w:rPr>
                <w:b/>
                <w:bCs/>
                <w:color w:val="000000" w:themeColor="text1"/>
                <w:lang w:val="en-US"/>
              </w:rPr>
            </w:pPr>
            <w:r>
              <w:rPr>
                <w:b/>
                <w:bCs/>
                <w:color w:val="000000" w:themeColor="text1"/>
                <w:lang w:val="en-US"/>
              </w:rPr>
              <w:t>b</w:t>
            </w:r>
          </w:p>
        </w:tc>
        <w:tc>
          <w:tcPr>
            <w:tcW w:w="1188" w:type="dxa"/>
            <w:shd w:val="clear" w:color="auto" w:fill="auto"/>
          </w:tcPr>
          <w:p w14:paraId="7ECDB11E" w14:textId="77777777" w:rsidR="00AC3D28" w:rsidRPr="008E1A31" w:rsidRDefault="00AC3D28" w:rsidP="0070184B">
            <w:pPr>
              <w:jc w:val="center"/>
              <w:rPr>
                <w:b/>
                <w:bCs/>
                <w:color w:val="000000" w:themeColor="text1"/>
                <w:lang w:val="en-US"/>
              </w:rPr>
            </w:pPr>
            <w:r>
              <w:rPr>
                <w:b/>
                <w:bCs/>
                <w:color w:val="000000" w:themeColor="text1"/>
                <w:lang w:val="en-US"/>
              </w:rPr>
              <w:t>SE</w:t>
            </w:r>
          </w:p>
        </w:tc>
        <w:tc>
          <w:tcPr>
            <w:tcW w:w="1152" w:type="dxa"/>
            <w:shd w:val="clear" w:color="auto" w:fill="auto"/>
          </w:tcPr>
          <w:p w14:paraId="3410CF53" w14:textId="77777777" w:rsidR="00AC3D28" w:rsidRPr="008E1A31" w:rsidRDefault="00AC3D28" w:rsidP="0070184B">
            <w:pPr>
              <w:jc w:val="center"/>
              <w:rPr>
                <w:b/>
                <w:bCs/>
                <w:color w:val="000000" w:themeColor="text1"/>
                <w:lang w:val="en-US"/>
              </w:rPr>
            </w:pPr>
            <w:r w:rsidRPr="00D5031A">
              <w:rPr>
                <w:b/>
                <w:bCs/>
                <w:i/>
                <w:iCs/>
                <w:color w:val="000000" w:themeColor="text1"/>
                <w:lang w:val="en-US"/>
              </w:rPr>
              <w:t>Z</w:t>
            </w:r>
            <w:r w:rsidRPr="008E1A31">
              <w:rPr>
                <w:b/>
                <w:bCs/>
                <w:color w:val="000000" w:themeColor="text1"/>
                <w:lang w:val="en-US"/>
              </w:rPr>
              <w:t>-value</w:t>
            </w:r>
          </w:p>
        </w:tc>
        <w:tc>
          <w:tcPr>
            <w:tcW w:w="1170" w:type="dxa"/>
            <w:shd w:val="clear" w:color="auto" w:fill="auto"/>
          </w:tcPr>
          <w:p w14:paraId="03EE6DB6" w14:textId="77777777" w:rsidR="00AC3D28" w:rsidRPr="008E1A31" w:rsidRDefault="00AC3D28" w:rsidP="0070184B">
            <w:pPr>
              <w:jc w:val="center"/>
              <w:rPr>
                <w:b/>
                <w:bCs/>
                <w:color w:val="000000" w:themeColor="text1"/>
                <w:lang w:val="en-US"/>
              </w:rPr>
            </w:pPr>
            <w:r w:rsidRPr="00D5031A">
              <w:rPr>
                <w:b/>
                <w:bCs/>
                <w:i/>
                <w:iCs/>
                <w:color w:val="000000" w:themeColor="text1"/>
                <w:lang w:val="en-US"/>
              </w:rPr>
              <w:t>P</w:t>
            </w:r>
            <w:r w:rsidRPr="008E1A31">
              <w:rPr>
                <w:b/>
                <w:bCs/>
                <w:color w:val="000000" w:themeColor="text1"/>
                <w:lang w:val="en-US"/>
              </w:rPr>
              <w:t>-value</w:t>
            </w:r>
          </w:p>
        </w:tc>
      </w:tr>
      <w:tr w:rsidR="00AC3D28" w14:paraId="2838BB2C" w14:textId="77777777" w:rsidTr="0070184B">
        <w:tc>
          <w:tcPr>
            <w:tcW w:w="2002" w:type="dxa"/>
            <w:shd w:val="clear" w:color="auto" w:fill="auto"/>
          </w:tcPr>
          <w:p w14:paraId="55C1D49B" w14:textId="77777777" w:rsidR="00AC3D28" w:rsidRDefault="00AC3D28" w:rsidP="0070184B">
            <w:pPr>
              <w:jc w:val="center"/>
              <w:rPr>
                <w:color w:val="000000" w:themeColor="text1"/>
                <w:lang w:val="en-US"/>
              </w:rPr>
            </w:pPr>
            <w:r>
              <w:rPr>
                <w:color w:val="000000" w:themeColor="text1"/>
                <w:lang w:val="en-US"/>
              </w:rPr>
              <w:t>Intercept</w:t>
            </w:r>
          </w:p>
        </w:tc>
        <w:tc>
          <w:tcPr>
            <w:tcW w:w="963" w:type="dxa"/>
            <w:shd w:val="clear" w:color="auto" w:fill="auto"/>
          </w:tcPr>
          <w:p w14:paraId="08063347" w14:textId="77777777" w:rsidR="00AC3D28" w:rsidRDefault="00AC3D28" w:rsidP="0070184B">
            <w:pPr>
              <w:jc w:val="center"/>
              <w:rPr>
                <w:color w:val="000000" w:themeColor="text1"/>
                <w:lang w:val="en-US"/>
              </w:rPr>
            </w:pPr>
            <w:r w:rsidRPr="00EE4A71">
              <w:rPr>
                <w:color w:val="000000" w:themeColor="text1"/>
                <w:lang w:val="en-US"/>
              </w:rPr>
              <w:t xml:space="preserve">-3.8819    </w:t>
            </w:r>
          </w:p>
        </w:tc>
        <w:tc>
          <w:tcPr>
            <w:tcW w:w="1188" w:type="dxa"/>
            <w:shd w:val="clear" w:color="auto" w:fill="auto"/>
          </w:tcPr>
          <w:p w14:paraId="70E9CCA8" w14:textId="77777777" w:rsidR="00AC3D28" w:rsidRDefault="00AC3D28" w:rsidP="0070184B">
            <w:pPr>
              <w:jc w:val="center"/>
              <w:rPr>
                <w:color w:val="000000" w:themeColor="text1"/>
                <w:lang w:val="en-US"/>
              </w:rPr>
            </w:pPr>
            <w:r w:rsidRPr="00EE4A71">
              <w:rPr>
                <w:color w:val="000000" w:themeColor="text1"/>
                <w:lang w:val="en-US"/>
              </w:rPr>
              <w:t xml:space="preserve">0.60839  </w:t>
            </w:r>
          </w:p>
        </w:tc>
        <w:tc>
          <w:tcPr>
            <w:tcW w:w="1152" w:type="dxa"/>
            <w:shd w:val="clear" w:color="auto" w:fill="auto"/>
          </w:tcPr>
          <w:p w14:paraId="545D4D21" w14:textId="77777777" w:rsidR="00AC3D28" w:rsidRDefault="00AC3D28" w:rsidP="0070184B">
            <w:pPr>
              <w:jc w:val="center"/>
              <w:rPr>
                <w:color w:val="000000" w:themeColor="text1"/>
                <w:lang w:val="en-US"/>
              </w:rPr>
            </w:pPr>
            <w:r w:rsidRPr="00EE4A71">
              <w:rPr>
                <w:color w:val="000000" w:themeColor="text1"/>
                <w:lang w:val="en-US"/>
              </w:rPr>
              <w:t>-6.381</w:t>
            </w:r>
          </w:p>
        </w:tc>
        <w:tc>
          <w:tcPr>
            <w:tcW w:w="1170" w:type="dxa"/>
            <w:shd w:val="clear" w:color="auto" w:fill="auto"/>
          </w:tcPr>
          <w:p w14:paraId="1A64CDD2"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2A4ACD92" w14:textId="77777777" w:rsidTr="0070184B">
        <w:tc>
          <w:tcPr>
            <w:tcW w:w="2002" w:type="dxa"/>
            <w:shd w:val="clear" w:color="auto" w:fill="auto"/>
          </w:tcPr>
          <w:p w14:paraId="23713E35" w14:textId="77777777" w:rsidR="00AC3D28" w:rsidRDefault="00AC3D28" w:rsidP="0070184B">
            <w:pPr>
              <w:jc w:val="center"/>
              <w:rPr>
                <w:color w:val="000000" w:themeColor="text1"/>
                <w:lang w:val="en-US"/>
              </w:rPr>
            </w:pPr>
            <w:proofErr w:type="spellStart"/>
            <w:r>
              <w:rPr>
                <w:color w:val="000000" w:themeColor="text1"/>
                <w:lang w:val="en-US"/>
              </w:rPr>
              <w:t>AgeSex</w:t>
            </w:r>
            <w:proofErr w:type="spellEnd"/>
          </w:p>
        </w:tc>
        <w:tc>
          <w:tcPr>
            <w:tcW w:w="963" w:type="dxa"/>
            <w:shd w:val="clear" w:color="auto" w:fill="auto"/>
          </w:tcPr>
          <w:p w14:paraId="4A6C4C13" w14:textId="77777777" w:rsidR="00AC3D28" w:rsidRDefault="00AC3D28" w:rsidP="0070184B">
            <w:pPr>
              <w:jc w:val="center"/>
              <w:rPr>
                <w:color w:val="000000" w:themeColor="text1"/>
                <w:lang w:val="en-US"/>
              </w:rPr>
            </w:pPr>
            <w:r w:rsidRPr="00EE4A71">
              <w:rPr>
                <w:color w:val="000000" w:themeColor="text1"/>
                <w:lang w:val="en-US"/>
              </w:rPr>
              <w:t>1.350</w:t>
            </w:r>
            <w:r>
              <w:rPr>
                <w:color w:val="000000" w:themeColor="text1"/>
                <w:lang w:val="en-US"/>
              </w:rPr>
              <w:t>6</w:t>
            </w:r>
            <w:r w:rsidRPr="00EE4A71">
              <w:rPr>
                <w:color w:val="000000" w:themeColor="text1"/>
                <w:lang w:val="en-US"/>
              </w:rPr>
              <w:t xml:space="preserve">    </w:t>
            </w:r>
          </w:p>
        </w:tc>
        <w:tc>
          <w:tcPr>
            <w:tcW w:w="1188" w:type="dxa"/>
            <w:shd w:val="clear" w:color="auto" w:fill="auto"/>
          </w:tcPr>
          <w:p w14:paraId="37AF400E" w14:textId="77777777" w:rsidR="00AC3D28" w:rsidRDefault="00AC3D28" w:rsidP="0070184B">
            <w:pPr>
              <w:jc w:val="center"/>
              <w:rPr>
                <w:color w:val="000000" w:themeColor="text1"/>
                <w:lang w:val="en-US"/>
              </w:rPr>
            </w:pPr>
            <w:r w:rsidRPr="00EE4A71">
              <w:rPr>
                <w:color w:val="000000" w:themeColor="text1"/>
                <w:lang w:val="en-US"/>
              </w:rPr>
              <w:t xml:space="preserve">0.11026  </w:t>
            </w:r>
          </w:p>
        </w:tc>
        <w:tc>
          <w:tcPr>
            <w:tcW w:w="1152" w:type="dxa"/>
            <w:shd w:val="clear" w:color="auto" w:fill="auto"/>
          </w:tcPr>
          <w:p w14:paraId="59393A0B" w14:textId="77777777" w:rsidR="00AC3D28" w:rsidRDefault="00AC3D28" w:rsidP="0070184B">
            <w:pPr>
              <w:jc w:val="center"/>
              <w:rPr>
                <w:color w:val="000000" w:themeColor="text1"/>
                <w:lang w:val="en-US"/>
              </w:rPr>
            </w:pPr>
            <w:r w:rsidRPr="00EE4A71">
              <w:rPr>
                <w:color w:val="000000" w:themeColor="text1"/>
                <w:lang w:val="en-US"/>
              </w:rPr>
              <w:t xml:space="preserve">12.249  </w:t>
            </w:r>
          </w:p>
        </w:tc>
        <w:tc>
          <w:tcPr>
            <w:tcW w:w="1170" w:type="dxa"/>
            <w:shd w:val="clear" w:color="auto" w:fill="auto"/>
          </w:tcPr>
          <w:p w14:paraId="0374937D"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4550A806" w14:textId="77777777" w:rsidTr="0070184B">
        <w:trPr>
          <w:trHeight w:val="917"/>
        </w:trPr>
        <w:tc>
          <w:tcPr>
            <w:tcW w:w="2002" w:type="dxa"/>
            <w:shd w:val="clear" w:color="auto" w:fill="auto"/>
          </w:tcPr>
          <w:p w14:paraId="12BD257F" w14:textId="77777777" w:rsidR="00AC3D28" w:rsidRDefault="00AC3D28" w:rsidP="0070184B">
            <w:pPr>
              <w:rPr>
                <w:color w:val="000000" w:themeColor="text1"/>
                <w:lang w:val="en-US"/>
              </w:rPr>
            </w:pPr>
            <w:r>
              <w:rPr>
                <w:color w:val="000000" w:themeColor="text1"/>
                <w:lang w:val="en-US"/>
              </w:rPr>
              <w:t>Year</w:t>
            </w:r>
          </w:p>
          <w:p w14:paraId="7D54293D" w14:textId="77777777" w:rsidR="00AC3D28" w:rsidRDefault="00AC3D28" w:rsidP="0070184B">
            <w:pPr>
              <w:jc w:val="right"/>
              <w:rPr>
                <w:color w:val="000000" w:themeColor="text1"/>
                <w:lang w:val="en-US"/>
              </w:rPr>
            </w:pPr>
            <w:r>
              <w:rPr>
                <w:color w:val="000000" w:themeColor="text1"/>
                <w:lang w:val="en-US"/>
              </w:rPr>
              <w:t>2017</w:t>
            </w:r>
          </w:p>
          <w:p w14:paraId="20BEFA87" w14:textId="77777777" w:rsidR="00AC3D28" w:rsidRDefault="00AC3D28" w:rsidP="0070184B">
            <w:pPr>
              <w:jc w:val="right"/>
              <w:rPr>
                <w:color w:val="000000" w:themeColor="text1"/>
                <w:lang w:val="en-US"/>
              </w:rPr>
            </w:pPr>
            <w:r>
              <w:rPr>
                <w:color w:val="000000" w:themeColor="text1"/>
                <w:lang w:val="en-US"/>
              </w:rPr>
              <w:t>2018</w:t>
            </w:r>
          </w:p>
          <w:p w14:paraId="599DE023" w14:textId="77777777" w:rsidR="00AC3D28" w:rsidRDefault="00AC3D28" w:rsidP="0070184B">
            <w:pPr>
              <w:jc w:val="right"/>
              <w:rPr>
                <w:color w:val="000000" w:themeColor="text1"/>
                <w:lang w:val="en-US"/>
              </w:rPr>
            </w:pPr>
            <w:r>
              <w:rPr>
                <w:color w:val="000000" w:themeColor="text1"/>
                <w:lang w:val="en-US"/>
              </w:rPr>
              <w:t>2019</w:t>
            </w:r>
          </w:p>
        </w:tc>
        <w:tc>
          <w:tcPr>
            <w:tcW w:w="963" w:type="dxa"/>
            <w:shd w:val="clear" w:color="auto" w:fill="auto"/>
          </w:tcPr>
          <w:p w14:paraId="18AC896A" w14:textId="77777777" w:rsidR="00AC3D28" w:rsidRPr="009402D7" w:rsidRDefault="00AC3D28" w:rsidP="0070184B">
            <w:pPr>
              <w:jc w:val="center"/>
              <w:rPr>
                <w:color w:val="000000" w:themeColor="text1"/>
                <w:lang w:val="en-US"/>
              </w:rPr>
            </w:pPr>
          </w:p>
          <w:p w14:paraId="2E207429" w14:textId="77777777" w:rsidR="00AC3D28" w:rsidRPr="009402D7" w:rsidRDefault="00AC3D28" w:rsidP="0070184B">
            <w:pPr>
              <w:jc w:val="center"/>
              <w:rPr>
                <w:color w:val="000000" w:themeColor="text1"/>
                <w:lang w:val="en-US"/>
              </w:rPr>
            </w:pPr>
          </w:p>
          <w:p w14:paraId="2E151BC4" w14:textId="77777777" w:rsidR="00AC3D28" w:rsidRPr="009402D7" w:rsidRDefault="00AC3D28" w:rsidP="0070184B">
            <w:pPr>
              <w:jc w:val="center"/>
              <w:rPr>
                <w:color w:val="000000" w:themeColor="text1"/>
                <w:lang w:val="en-US"/>
              </w:rPr>
            </w:pPr>
            <w:r w:rsidRPr="009402D7">
              <w:rPr>
                <w:color w:val="000000" w:themeColor="text1"/>
                <w:lang w:val="en-US"/>
              </w:rPr>
              <w:t xml:space="preserve">-0.3593    -0.7791    </w:t>
            </w:r>
          </w:p>
        </w:tc>
        <w:tc>
          <w:tcPr>
            <w:tcW w:w="1188" w:type="dxa"/>
            <w:shd w:val="clear" w:color="auto" w:fill="auto"/>
          </w:tcPr>
          <w:p w14:paraId="7AD703FE" w14:textId="77777777" w:rsidR="00AC3D28" w:rsidRPr="009402D7" w:rsidRDefault="00AC3D28" w:rsidP="0070184B">
            <w:pPr>
              <w:jc w:val="center"/>
              <w:rPr>
                <w:color w:val="000000" w:themeColor="text1"/>
                <w:lang w:val="en-US"/>
              </w:rPr>
            </w:pPr>
          </w:p>
          <w:p w14:paraId="25C126A7" w14:textId="77777777" w:rsidR="00AC3D28" w:rsidRPr="009402D7" w:rsidRDefault="00AC3D28" w:rsidP="0070184B">
            <w:pPr>
              <w:jc w:val="center"/>
              <w:rPr>
                <w:color w:val="000000" w:themeColor="text1"/>
                <w:lang w:val="en-US"/>
              </w:rPr>
            </w:pPr>
          </w:p>
          <w:p w14:paraId="7DF4A669" w14:textId="77777777" w:rsidR="00AC3D28" w:rsidRPr="009402D7" w:rsidRDefault="00AC3D28" w:rsidP="0070184B">
            <w:pPr>
              <w:jc w:val="center"/>
              <w:rPr>
                <w:color w:val="000000" w:themeColor="text1"/>
                <w:lang w:val="en-US"/>
              </w:rPr>
            </w:pPr>
            <w:r w:rsidRPr="009402D7">
              <w:rPr>
                <w:color w:val="000000" w:themeColor="text1"/>
                <w:lang w:val="en-US"/>
              </w:rPr>
              <w:t>0.05673  0.06048</w:t>
            </w:r>
          </w:p>
        </w:tc>
        <w:tc>
          <w:tcPr>
            <w:tcW w:w="1152" w:type="dxa"/>
            <w:shd w:val="clear" w:color="auto" w:fill="auto"/>
          </w:tcPr>
          <w:p w14:paraId="2DA110DE" w14:textId="77777777" w:rsidR="00AC3D28" w:rsidRPr="009402D7" w:rsidRDefault="00AC3D28" w:rsidP="0070184B">
            <w:pPr>
              <w:jc w:val="center"/>
              <w:rPr>
                <w:color w:val="000000" w:themeColor="text1"/>
                <w:lang w:val="en-US"/>
              </w:rPr>
            </w:pPr>
          </w:p>
          <w:p w14:paraId="1710DEE8" w14:textId="77777777" w:rsidR="00AC3D28" w:rsidRPr="009402D7" w:rsidRDefault="00AC3D28" w:rsidP="0070184B">
            <w:pPr>
              <w:jc w:val="center"/>
              <w:rPr>
                <w:color w:val="000000" w:themeColor="text1"/>
                <w:lang w:val="en-US"/>
              </w:rPr>
            </w:pPr>
          </w:p>
          <w:p w14:paraId="7D441DFA" w14:textId="77777777" w:rsidR="00AC3D28" w:rsidRDefault="00AC3D28" w:rsidP="0070184B">
            <w:pPr>
              <w:jc w:val="center"/>
              <w:rPr>
                <w:color w:val="000000" w:themeColor="text1"/>
                <w:lang w:val="en-US"/>
              </w:rPr>
            </w:pPr>
            <w:r w:rsidRPr="009402D7">
              <w:rPr>
                <w:color w:val="000000" w:themeColor="text1"/>
                <w:lang w:val="en-US"/>
              </w:rPr>
              <w:t>-6.334</w:t>
            </w:r>
          </w:p>
          <w:p w14:paraId="393F0CC3" w14:textId="77777777" w:rsidR="00AC3D28" w:rsidRPr="009402D7" w:rsidRDefault="00AC3D28" w:rsidP="0070184B">
            <w:pPr>
              <w:jc w:val="center"/>
              <w:rPr>
                <w:color w:val="000000" w:themeColor="text1"/>
                <w:lang w:val="en-US"/>
              </w:rPr>
            </w:pPr>
            <w:r w:rsidRPr="009402D7">
              <w:rPr>
                <w:color w:val="000000" w:themeColor="text1"/>
                <w:lang w:val="en-US"/>
              </w:rPr>
              <w:t xml:space="preserve">12.881  </w:t>
            </w:r>
          </w:p>
        </w:tc>
        <w:tc>
          <w:tcPr>
            <w:tcW w:w="1170" w:type="dxa"/>
            <w:shd w:val="clear" w:color="auto" w:fill="auto"/>
          </w:tcPr>
          <w:p w14:paraId="42D961F1" w14:textId="77777777" w:rsidR="00AC3D28" w:rsidRPr="008E1A31" w:rsidRDefault="00AC3D28" w:rsidP="0070184B">
            <w:pPr>
              <w:jc w:val="center"/>
              <w:rPr>
                <w:b/>
                <w:bCs/>
                <w:color w:val="000000" w:themeColor="text1"/>
                <w:lang w:val="en-US"/>
              </w:rPr>
            </w:pPr>
          </w:p>
          <w:p w14:paraId="288F30DF" w14:textId="77777777" w:rsidR="00AC3D28" w:rsidRPr="008E1A31" w:rsidRDefault="00AC3D28" w:rsidP="0070184B">
            <w:pPr>
              <w:jc w:val="center"/>
              <w:rPr>
                <w:b/>
                <w:bCs/>
                <w:color w:val="000000" w:themeColor="text1"/>
                <w:lang w:val="en-US"/>
              </w:rPr>
            </w:pPr>
          </w:p>
          <w:p w14:paraId="18529815"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33A11288"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18C18561" w14:textId="77777777" w:rsidTr="0070184B">
        <w:trPr>
          <w:trHeight w:val="440"/>
        </w:trPr>
        <w:tc>
          <w:tcPr>
            <w:tcW w:w="2002" w:type="dxa"/>
            <w:shd w:val="clear" w:color="auto" w:fill="auto"/>
          </w:tcPr>
          <w:p w14:paraId="424AC5FF" w14:textId="77777777" w:rsidR="00AC3D28" w:rsidRDefault="00AC3D28" w:rsidP="0070184B">
            <w:pPr>
              <w:rPr>
                <w:color w:val="000000" w:themeColor="text1"/>
                <w:lang w:val="en-US"/>
              </w:rPr>
            </w:pPr>
            <w:r>
              <w:rPr>
                <w:color w:val="000000" w:themeColor="text1"/>
                <w:lang w:val="en-US"/>
              </w:rPr>
              <w:t>Month</w:t>
            </w:r>
          </w:p>
          <w:p w14:paraId="499A9CFB" w14:textId="77777777" w:rsidR="00AC3D28" w:rsidRDefault="00AC3D28" w:rsidP="0070184B">
            <w:pPr>
              <w:jc w:val="right"/>
              <w:rPr>
                <w:color w:val="000000" w:themeColor="text1"/>
                <w:lang w:val="en-US"/>
              </w:rPr>
            </w:pPr>
            <w:r>
              <w:rPr>
                <w:color w:val="000000" w:themeColor="text1"/>
                <w:lang w:val="en-US"/>
              </w:rPr>
              <w:t>January</w:t>
            </w:r>
          </w:p>
          <w:p w14:paraId="4B851EC0" w14:textId="77777777" w:rsidR="00AC3D28" w:rsidRDefault="00AC3D28" w:rsidP="0070184B">
            <w:pPr>
              <w:jc w:val="right"/>
              <w:rPr>
                <w:color w:val="000000" w:themeColor="text1"/>
                <w:lang w:val="en-US"/>
              </w:rPr>
            </w:pPr>
            <w:r>
              <w:rPr>
                <w:color w:val="000000" w:themeColor="text1"/>
                <w:lang w:val="en-US"/>
              </w:rPr>
              <w:t>February</w:t>
            </w:r>
          </w:p>
          <w:p w14:paraId="4CF99639" w14:textId="77777777" w:rsidR="00AC3D28" w:rsidRDefault="00AC3D28" w:rsidP="0070184B">
            <w:pPr>
              <w:jc w:val="right"/>
              <w:rPr>
                <w:color w:val="000000" w:themeColor="text1"/>
                <w:lang w:val="en-US"/>
              </w:rPr>
            </w:pPr>
            <w:r>
              <w:rPr>
                <w:color w:val="000000" w:themeColor="text1"/>
                <w:lang w:val="en-US"/>
              </w:rPr>
              <w:t>May</w:t>
            </w:r>
          </w:p>
          <w:p w14:paraId="1E04E6D2" w14:textId="77777777" w:rsidR="00AC3D28" w:rsidRDefault="00AC3D28" w:rsidP="0070184B">
            <w:pPr>
              <w:jc w:val="right"/>
              <w:rPr>
                <w:color w:val="000000" w:themeColor="text1"/>
                <w:lang w:val="en-US"/>
              </w:rPr>
            </w:pPr>
            <w:r>
              <w:rPr>
                <w:color w:val="000000" w:themeColor="text1"/>
                <w:lang w:val="en-US"/>
              </w:rPr>
              <w:t>June</w:t>
            </w:r>
          </w:p>
          <w:p w14:paraId="3D17BF29" w14:textId="77777777" w:rsidR="00AC3D28" w:rsidRDefault="00AC3D28" w:rsidP="0070184B">
            <w:pPr>
              <w:jc w:val="right"/>
              <w:rPr>
                <w:color w:val="000000" w:themeColor="text1"/>
                <w:lang w:val="en-US"/>
              </w:rPr>
            </w:pPr>
            <w:r>
              <w:rPr>
                <w:color w:val="000000" w:themeColor="text1"/>
                <w:lang w:val="en-US"/>
              </w:rPr>
              <w:t>July</w:t>
            </w:r>
          </w:p>
          <w:p w14:paraId="530D5C90" w14:textId="77777777" w:rsidR="00AC3D28" w:rsidRDefault="00AC3D28" w:rsidP="0070184B">
            <w:pPr>
              <w:jc w:val="right"/>
              <w:rPr>
                <w:color w:val="000000" w:themeColor="text1"/>
                <w:lang w:val="en-US"/>
              </w:rPr>
            </w:pPr>
            <w:r>
              <w:rPr>
                <w:color w:val="000000" w:themeColor="text1"/>
                <w:lang w:val="en-US"/>
              </w:rPr>
              <w:t>August</w:t>
            </w:r>
          </w:p>
          <w:p w14:paraId="42A4E3E4" w14:textId="77777777" w:rsidR="00AC3D28" w:rsidRDefault="00AC3D28" w:rsidP="0070184B">
            <w:pPr>
              <w:jc w:val="right"/>
              <w:rPr>
                <w:color w:val="000000" w:themeColor="text1"/>
                <w:lang w:val="en-US"/>
              </w:rPr>
            </w:pPr>
            <w:r>
              <w:rPr>
                <w:color w:val="000000" w:themeColor="text1"/>
                <w:lang w:val="en-US"/>
              </w:rPr>
              <w:t>September</w:t>
            </w:r>
          </w:p>
          <w:p w14:paraId="4AC78B07" w14:textId="77777777" w:rsidR="00AC3D28" w:rsidRDefault="00AC3D28" w:rsidP="0070184B">
            <w:pPr>
              <w:jc w:val="right"/>
              <w:rPr>
                <w:color w:val="000000" w:themeColor="text1"/>
                <w:lang w:val="en-US"/>
              </w:rPr>
            </w:pPr>
            <w:r>
              <w:rPr>
                <w:color w:val="000000" w:themeColor="text1"/>
                <w:lang w:val="en-US"/>
              </w:rPr>
              <w:t>October</w:t>
            </w:r>
          </w:p>
          <w:p w14:paraId="642D6647" w14:textId="77777777" w:rsidR="00AC3D28" w:rsidRDefault="00AC3D28" w:rsidP="0070184B">
            <w:pPr>
              <w:jc w:val="right"/>
              <w:rPr>
                <w:color w:val="000000" w:themeColor="text1"/>
                <w:lang w:val="en-US"/>
              </w:rPr>
            </w:pPr>
            <w:r>
              <w:rPr>
                <w:color w:val="000000" w:themeColor="text1"/>
                <w:lang w:val="en-US"/>
              </w:rPr>
              <w:t>November</w:t>
            </w:r>
          </w:p>
          <w:p w14:paraId="3CB9B0B9" w14:textId="77777777" w:rsidR="00AC3D28" w:rsidRDefault="00AC3D28" w:rsidP="0070184B">
            <w:pPr>
              <w:jc w:val="right"/>
              <w:rPr>
                <w:color w:val="000000" w:themeColor="text1"/>
                <w:lang w:val="en-US"/>
              </w:rPr>
            </w:pPr>
            <w:r>
              <w:rPr>
                <w:color w:val="000000" w:themeColor="text1"/>
                <w:lang w:val="en-US"/>
              </w:rPr>
              <w:t>December</w:t>
            </w:r>
          </w:p>
        </w:tc>
        <w:tc>
          <w:tcPr>
            <w:tcW w:w="963" w:type="dxa"/>
            <w:shd w:val="clear" w:color="auto" w:fill="auto"/>
          </w:tcPr>
          <w:p w14:paraId="3ABD7782" w14:textId="77777777" w:rsidR="00AC3D28" w:rsidRPr="009402D7" w:rsidRDefault="00AC3D28" w:rsidP="0070184B">
            <w:pPr>
              <w:jc w:val="center"/>
              <w:rPr>
                <w:color w:val="000000" w:themeColor="text1"/>
                <w:lang w:val="en-US"/>
              </w:rPr>
            </w:pPr>
          </w:p>
          <w:p w14:paraId="119E88F3" w14:textId="77777777" w:rsidR="00AC3D28" w:rsidRPr="009402D7" w:rsidRDefault="00AC3D28" w:rsidP="0070184B">
            <w:pPr>
              <w:jc w:val="center"/>
              <w:rPr>
                <w:color w:val="000000" w:themeColor="text1"/>
                <w:lang w:val="en-US"/>
              </w:rPr>
            </w:pPr>
          </w:p>
          <w:p w14:paraId="09F89A23" w14:textId="77777777" w:rsidR="00AC3D28" w:rsidRPr="009402D7" w:rsidRDefault="00AC3D28" w:rsidP="0070184B">
            <w:pPr>
              <w:rPr>
                <w:color w:val="000000" w:themeColor="text1"/>
                <w:lang w:val="en-US"/>
              </w:rPr>
            </w:pPr>
            <w:r w:rsidRPr="009402D7">
              <w:rPr>
                <w:color w:val="000000" w:themeColor="text1"/>
                <w:lang w:val="en-US"/>
              </w:rPr>
              <w:t>-0.7111    -1.0382    2.4621    3.9263    4.0042    5.469</w:t>
            </w:r>
            <w:r>
              <w:rPr>
                <w:color w:val="000000" w:themeColor="text1"/>
                <w:lang w:val="en-US"/>
              </w:rPr>
              <w:t>9</w:t>
            </w:r>
            <w:r w:rsidRPr="009402D7">
              <w:rPr>
                <w:color w:val="000000" w:themeColor="text1"/>
                <w:lang w:val="en-US"/>
              </w:rPr>
              <w:t xml:space="preserve">    </w:t>
            </w:r>
          </w:p>
          <w:p w14:paraId="213DEB9C" w14:textId="77777777" w:rsidR="00AC3D28" w:rsidRPr="009402D7" w:rsidRDefault="00AC3D28" w:rsidP="0070184B">
            <w:pPr>
              <w:jc w:val="center"/>
              <w:rPr>
                <w:color w:val="000000" w:themeColor="text1"/>
                <w:lang w:val="en-US"/>
              </w:rPr>
            </w:pPr>
            <w:r w:rsidRPr="009402D7">
              <w:rPr>
                <w:color w:val="000000" w:themeColor="text1"/>
                <w:lang w:val="en-US"/>
              </w:rPr>
              <w:t>5.0932    4.222</w:t>
            </w:r>
            <w:r>
              <w:rPr>
                <w:color w:val="000000" w:themeColor="text1"/>
                <w:lang w:val="en-US"/>
              </w:rPr>
              <w:t>7</w:t>
            </w:r>
            <w:r w:rsidRPr="009402D7">
              <w:rPr>
                <w:color w:val="000000" w:themeColor="text1"/>
                <w:lang w:val="en-US"/>
              </w:rPr>
              <w:t xml:space="preserve">    2.788</w:t>
            </w:r>
            <w:r>
              <w:rPr>
                <w:color w:val="000000" w:themeColor="text1"/>
                <w:lang w:val="en-US"/>
              </w:rPr>
              <w:t>9</w:t>
            </w:r>
            <w:r w:rsidRPr="009402D7">
              <w:rPr>
                <w:color w:val="000000" w:themeColor="text1"/>
                <w:lang w:val="en-US"/>
              </w:rPr>
              <w:t xml:space="preserve">    </w:t>
            </w:r>
          </w:p>
        </w:tc>
        <w:tc>
          <w:tcPr>
            <w:tcW w:w="1188" w:type="dxa"/>
            <w:shd w:val="clear" w:color="auto" w:fill="auto"/>
          </w:tcPr>
          <w:p w14:paraId="5F8490AB" w14:textId="77777777" w:rsidR="00AC3D28" w:rsidRPr="009402D7" w:rsidRDefault="00AC3D28" w:rsidP="0070184B">
            <w:pPr>
              <w:jc w:val="center"/>
              <w:rPr>
                <w:color w:val="000000" w:themeColor="text1"/>
                <w:lang w:val="en-US"/>
              </w:rPr>
            </w:pPr>
          </w:p>
          <w:p w14:paraId="7BAED785" w14:textId="77777777" w:rsidR="00AC3D28" w:rsidRPr="009402D7" w:rsidRDefault="00AC3D28" w:rsidP="0070184B">
            <w:pPr>
              <w:jc w:val="center"/>
              <w:rPr>
                <w:color w:val="000000" w:themeColor="text1"/>
                <w:lang w:val="en-US"/>
              </w:rPr>
            </w:pPr>
          </w:p>
          <w:p w14:paraId="7D8EFCA1" w14:textId="77777777" w:rsidR="00AC3D28" w:rsidRPr="009402D7" w:rsidRDefault="00AC3D28" w:rsidP="0070184B">
            <w:pPr>
              <w:jc w:val="center"/>
              <w:rPr>
                <w:color w:val="000000" w:themeColor="text1"/>
                <w:lang w:val="en-US"/>
              </w:rPr>
            </w:pPr>
            <w:r w:rsidRPr="009402D7">
              <w:rPr>
                <w:color w:val="000000" w:themeColor="text1"/>
                <w:lang w:val="en-US"/>
              </w:rPr>
              <w:t>0.7899  0.814</w:t>
            </w:r>
            <w:r>
              <w:rPr>
                <w:color w:val="000000" w:themeColor="text1"/>
                <w:lang w:val="en-US"/>
              </w:rPr>
              <w:t>4</w:t>
            </w:r>
            <w:r w:rsidRPr="009402D7">
              <w:rPr>
                <w:color w:val="000000" w:themeColor="text1"/>
                <w:lang w:val="en-US"/>
              </w:rPr>
              <w:t xml:space="preserve">  0.631</w:t>
            </w:r>
            <w:r>
              <w:rPr>
                <w:color w:val="000000" w:themeColor="text1"/>
                <w:lang w:val="en-US"/>
              </w:rPr>
              <w:t>3</w:t>
            </w:r>
            <w:r w:rsidRPr="009402D7">
              <w:rPr>
                <w:color w:val="000000" w:themeColor="text1"/>
                <w:lang w:val="en-US"/>
              </w:rPr>
              <w:t xml:space="preserve">   0.6217   0.6223   0.6203   0.617</w:t>
            </w:r>
            <w:r>
              <w:rPr>
                <w:color w:val="000000" w:themeColor="text1"/>
                <w:lang w:val="en-US"/>
              </w:rPr>
              <w:t>1</w:t>
            </w:r>
            <w:r w:rsidRPr="009402D7">
              <w:rPr>
                <w:color w:val="000000" w:themeColor="text1"/>
                <w:lang w:val="en-US"/>
              </w:rPr>
              <w:t xml:space="preserve">   0.617</w:t>
            </w:r>
            <w:r>
              <w:rPr>
                <w:color w:val="000000" w:themeColor="text1"/>
                <w:lang w:val="en-US"/>
              </w:rPr>
              <w:t>1</w:t>
            </w:r>
            <w:r w:rsidRPr="009402D7">
              <w:rPr>
                <w:color w:val="000000" w:themeColor="text1"/>
                <w:lang w:val="en-US"/>
              </w:rPr>
              <w:t xml:space="preserve">   0.626</w:t>
            </w:r>
            <w:r>
              <w:rPr>
                <w:color w:val="000000" w:themeColor="text1"/>
                <w:lang w:val="en-US"/>
              </w:rPr>
              <w:t>6</w:t>
            </w:r>
            <w:r w:rsidRPr="009402D7">
              <w:rPr>
                <w:color w:val="000000" w:themeColor="text1"/>
                <w:lang w:val="en-US"/>
              </w:rPr>
              <w:t xml:space="preserve">   </w:t>
            </w:r>
          </w:p>
        </w:tc>
        <w:tc>
          <w:tcPr>
            <w:tcW w:w="1152" w:type="dxa"/>
            <w:shd w:val="clear" w:color="auto" w:fill="auto"/>
          </w:tcPr>
          <w:p w14:paraId="717E9B4E" w14:textId="77777777" w:rsidR="00AC3D28" w:rsidRPr="009402D7" w:rsidRDefault="00AC3D28" w:rsidP="0070184B">
            <w:pPr>
              <w:jc w:val="center"/>
              <w:rPr>
                <w:color w:val="000000" w:themeColor="text1"/>
                <w:lang w:val="en-US"/>
              </w:rPr>
            </w:pPr>
          </w:p>
          <w:p w14:paraId="2118F20E" w14:textId="77777777" w:rsidR="00AC3D28" w:rsidRPr="009402D7" w:rsidRDefault="00AC3D28" w:rsidP="0070184B">
            <w:pPr>
              <w:jc w:val="center"/>
              <w:rPr>
                <w:color w:val="000000" w:themeColor="text1"/>
                <w:lang w:val="en-US"/>
              </w:rPr>
            </w:pPr>
          </w:p>
          <w:p w14:paraId="550ABA28" w14:textId="77777777" w:rsidR="00AC3D28" w:rsidRPr="009402D7" w:rsidRDefault="00AC3D28" w:rsidP="0070184B">
            <w:pPr>
              <w:jc w:val="center"/>
              <w:rPr>
                <w:color w:val="000000" w:themeColor="text1"/>
                <w:lang w:val="en-US"/>
              </w:rPr>
            </w:pPr>
            <w:r w:rsidRPr="009402D7">
              <w:rPr>
                <w:color w:val="000000" w:themeColor="text1"/>
                <w:lang w:val="en-US"/>
              </w:rPr>
              <w:t xml:space="preserve">-0.900 </w:t>
            </w:r>
          </w:p>
          <w:p w14:paraId="17947DC8" w14:textId="77777777" w:rsidR="00AC3D28" w:rsidRPr="009402D7" w:rsidRDefault="00AC3D28" w:rsidP="0070184B">
            <w:pPr>
              <w:jc w:val="center"/>
              <w:rPr>
                <w:color w:val="000000" w:themeColor="text1"/>
                <w:lang w:val="en-US"/>
              </w:rPr>
            </w:pPr>
            <w:r w:rsidRPr="009402D7">
              <w:rPr>
                <w:color w:val="000000" w:themeColor="text1"/>
                <w:lang w:val="en-US"/>
              </w:rPr>
              <w:t xml:space="preserve">-1.275 </w:t>
            </w:r>
          </w:p>
          <w:p w14:paraId="36AA0EB0" w14:textId="77777777" w:rsidR="00AC3D28" w:rsidRPr="009402D7" w:rsidRDefault="00AC3D28" w:rsidP="0070184B">
            <w:pPr>
              <w:jc w:val="center"/>
              <w:rPr>
                <w:color w:val="000000" w:themeColor="text1"/>
                <w:lang w:val="en-US"/>
              </w:rPr>
            </w:pPr>
            <w:r w:rsidRPr="009402D7">
              <w:rPr>
                <w:color w:val="000000" w:themeColor="text1"/>
                <w:lang w:val="en-US"/>
              </w:rPr>
              <w:t xml:space="preserve">3.900 </w:t>
            </w:r>
          </w:p>
          <w:p w14:paraId="35025625" w14:textId="77777777" w:rsidR="00AC3D28" w:rsidRPr="009402D7" w:rsidRDefault="00AC3D28" w:rsidP="0070184B">
            <w:pPr>
              <w:jc w:val="center"/>
              <w:rPr>
                <w:color w:val="000000" w:themeColor="text1"/>
                <w:lang w:val="en-US"/>
              </w:rPr>
            </w:pPr>
            <w:r w:rsidRPr="009402D7">
              <w:rPr>
                <w:color w:val="000000" w:themeColor="text1"/>
                <w:lang w:val="en-US"/>
              </w:rPr>
              <w:t xml:space="preserve">6.315 </w:t>
            </w:r>
          </w:p>
          <w:p w14:paraId="35AFABF9" w14:textId="77777777" w:rsidR="00AC3D28" w:rsidRPr="009402D7" w:rsidRDefault="00AC3D28" w:rsidP="0070184B">
            <w:pPr>
              <w:jc w:val="center"/>
              <w:rPr>
                <w:color w:val="000000" w:themeColor="text1"/>
                <w:lang w:val="en-US"/>
              </w:rPr>
            </w:pPr>
            <w:r w:rsidRPr="009402D7">
              <w:rPr>
                <w:color w:val="000000" w:themeColor="text1"/>
                <w:lang w:val="en-US"/>
              </w:rPr>
              <w:t xml:space="preserve">6.434 </w:t>
            </w:r>
          </w:p>
          <w:p w14:paraId="2F6543D4" w14:textId="77777777" w:rsidR="00AC3D28" w:rsidRPr="009402D7" w:rsidRDefault="00AC3D28" w:rsidP="0070184B">
            <w:pPr>
              <w:jc w:val="center"/>
              <w:rPr>
                <w:color w:val="000000" w:themeColor="text1"/>
                <w:lang w:val="en-US"/>
              </w:rPr>
            </w:pPr>
            <w:r w:rsidRPr="009402D7">
              <w:rPr>
                <w:color w:val="000000" w:themeColor="text1"/>
                <w:lang w:val="en-US"/>
              </w:rPr>
              <w:t xml:space="preserve">8.818  </w:t>
            </w:r>
          </w:p>
          <w:p w14:paraId="5AE7E3B8" w14:textId="77777777" w:rsidR="00AC3D28" w:rsidRDefault="00AC3D28" w:rsidP="0070184B">
            <w:pPr>
              <w:jc w:val="center"/>
              <w:rPr>
                <w:color w:val="000000" w:themeColor="text1"/>
                <w:lang w:val="en-US"/>
              </w:rPr>
            </w:pPr>
            <w:r w:rsidRPr="009402D7">
              <w:rPr>
                <w:color w:val="000000" w:themeColor="text1"/>
                <w:lang w:val="en-US"/>
              </w:rPr>
              <w:t xml:space="preserve">8.254  </w:t>
            </w:r>
          </w:p>
          <w:p w14:paraId="0D180388" w14:textId="77777777" w:rsidR="00AC3D28" w:rsidRPr="009402D7" w:rsidRDefault="00AC3D28" w:rsidP="0070184B">
            <w:pPr>
              <w:jc w:val="center"/>
              <w:rPr>
                <w:color w:val="000000" w:themeColor="text1"/>
                <w:lang w:val="en-US"/>
              </w:rPr>
            </w:pPr>
            <w:r w:rsidRPr="009402D7">
              <w:rPr>
                <w:color w:val="000000" w:themeColor="text1"/>
                <w:lang w:val="en-US"/>
              </w:rPr>
              <w:t>6.843</w:t>
            </w:r>
          </w:p>
          <w:p w14:paraId="6D4C2B48" w14:textId="77777777" w:rsidR="00AC3D28" w:rsidRPr="009402D7" w:rsidRDefault="00AC3D28" w:rsidP="0070184B">
            <w:pPr>
              <w:jc w:val="center"/>
              <w:rPr>
                <w:color w:val="000000" w:themeColor="text1"/>
                <w:lang w:val="en-US"/>
              </w:rPr>
            </w:pPr>
            <w:r w:rsidRPr="009402D7">
              <w:rPr>
                <w:color w:val="000000" w:themeColor="text1"/>
                <w:lang w:val="en-US"/>
              </w:rPr>
              <w:t>4.451</w:t>
            </w:r>
          </w:p>
        </w:tc>
        <w:tc>
          <w:tcPr>
            <w:tcW w:w="1170" w:type="dxa"/>
            <w:shd w:val="clear" w:color="auto" w:fill="auto"/>
          </w:tcPr>
          <w:p w14:paraId="1E254FCF" w14:textId="77777777" w:rsidR="00AC3D28" w:rsidRDefault="00AC3D28" w:rsidP="0070184B">
            <w:pPr>
              <w:jc w:val="center"/>
              <w:rPr>
                <w:color w:val="000000" w:themeColor="text1"/>
                <w:lang w:val="en-US"/>
              </w:rPr>
            </w:pPr>
          </w:p>
          <w:p w14:paraId="18738C59" w14:textId="77777777" w:rsidR="00AC3D28" w:rsidRDefault="00AC3D28" w:rsidP="0070184B">
            <w:pPr>
              <w:jc w:val="center"/>
              <w:rPr>
                <w:color w:val="000000" w:themeColor="text1"/>
                <w:lang w:val="en-US"/>
              </w:rPr>
            </w:pPr>
          </w:p>
          <w:p w14:paraId="23DBE523" w14:textId="77777777" w:rsidR="00AC3D28" w:rsidRDefault="00AC3D28" w:rsidP="0070184B">
            <w:pPr>
              <w:jc w:val="center"/>
              <w:rPr>
                <w:color w:val="000000" w:themeColor="text1"/>
                <w:lang w:val="en-US"/>
              </w:rPr>
            </w:pPr>
            <w:r>
              <w:rPr>
                <w:color w:val="000000" w:themeColor="text1"/>
                <w:lang w:val="en-US"/>
              </w:rPr>
              <w:t>0.37</w:t>
            </w:r>
          </w:p>
          <w:p w14:paraId="45F22909" w14:textId="77777777" w:rsidR="00AC3D28" w:rsidRDefault="00AC3D28" w:rsidP="0070184B">
            <w:pPr>
              <w:jc w:val="center"/>
              <w:rPr>
                <w:color w:val="000000" w:themeColor="text1"/>
                <w:lang w:val="en-US"/>
              </w:rPr>
            </w:pPr>
            <w:r>
              <w:rPr>
                <w:color w:val="000000" w:themeColor="text1"/>
                <w:lang w:val="en-US"/>
              </w:rPr>
              <w:t>0.20</w:t>
            </w:r>
          </w:p>
          <w:p w14:paraId="761D1662" w14:textId="77777777" w:rsidR="00AC3D28" w:rsidRPr="008E1A31" w:rsidRDefault="00AC3D28" w:rsidP="0070184B">
            <w:pPr>
              <w:jc w:val="center"/>
              <w:rPr>
                <w:b/>
                <w:bCs/>
                <w:color w:val="000000" w:themeColor="text1"/>
                <w:lang w:val="en-US"/>
              </w:rPr>
            </w:pPr>
            <w:r w:rsidRPr="008E1A31">
              <w:rPr>
                <w:b/>
                <w:bCs/>
                <w:color w:val="000000" w:themeColor="text1"/>
                <w:lang w:val="en-US"/>
              </w:rPr>
              <w:t>&lt;0.05</w:t>
            </w:r>
          </w:p>
          <w:p w14:paraId="54F09ED1"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E09A373"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2D03F5B"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A1B51F6"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15242449"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690B6CC" w14:textId="77777777" w:rsidR="00AC3D28" w:rsidRDefault="00AC3D28" w:rsidP="0070184B">
            <w:pPr>
              <w:jc w:val="center"/>
              <w:rPr>
                <w:color w:val="000000" w:themeColor="text1"/>
                <w:lang w:val="en-US"/>
              </w:rPr>
            </w:pPr>
            <w:r w:rsidRPr="008E1A31">
              <w:rPr>
                <w:b/>
                <w:bCs/>
                <w:color w:val="000000" w:themeColor="text1"/>
                <w:lang w:val="en-US"/>
              </w:rPr>
              <w:t>&lt;0.005</w:t>
            </w:r>
          </w:p>
        </w:tc>
      </w:tr>
    </w:tbl>
    <w:p w14:paraId="1DD31D95" w14:textId="59472B4D" w:rsidR="00B313AF" w:rsidRDefault="00B313AF" w:rsidP="00B27D09">
      <w:pPr>
        <w:spacing w:line="480" w:lineRule="auto"/>
        <w:rPr>
          <w:b/>
          <w:color w:val="000000" w:themeColor="text1"/>
          <w:sz w:val="16"/>
          <w:szCs w:val="16"/>
          <w:lang w:val="en-US"/>
        </w:rPr>
      </w:pPr>
    </w:p>
    <w:p w14:paraId="1A55025D" w14:textId="23FCCDA2" w:rsidR="00434380" w:rsidRDefault="00434380" w:rsidP="00B27D09">
      <w:pPr>
        <w:spacing w:line="480" w:lineRule="auto"/>
        <w:rPr>
          <w:b/>
          <w:color w:val="000000" w:themeColor="text1"/>
          <w:sz w:val="16"/>
          <w:szCs w:val="16"/>
          <w:lang w:val="en-US"/>
        </w:rPr>
      </w:pPr>
    </w:p>
    <w:p w14:paraId="34698AEE" w14:textId="2B7A35F2" w:rsidR="00434380" w:rsidRDefault="00434380" w:rsidP="00B27D09">
      <w:pPr>
        <w:spacing w:line="480" w:lineRule="auto"/>
        <w:rPr>
          <w:b/>
          <w:color w:val="000000" w:themeColor="text1"/>
          <w:sz w:val="16"/>
          <w:szCs w:val="16"/>
          <w:lang w:val="en-US"/>
        </w:rPr>
      </w:pPr>
    </w:p>
    <w:p w14:paraId="0A745876" w14:textId="02CACCCA" w:rsidR="00434380" w:rsidRDefault="00434380" w:rsidP="00B27D09">
      <w:pPr>
        <w:spacing w:line="480" w:lineRule="auto"/>
        <w:rPr>
          <w:b/>
          <w:color w:val="000000" w:themeColor="text1"/>
          <w:sz w:val="16"/>
          <w:szCs w:val="16"/>
          <w:lang w:val="en-US"/>
        </w:rPr>
      </w:pPr>
    </w:p>
    <w:p w14:paraId="391F18FB" w14:textId="1D833466" w:rsidR="00434380" w:rsidRDefault="00434380" w:rsidP="00B27D09">
      <w:pPr>
        <w:spacing w:line="480" w:lineRule="auto"/>
        <w:rPr>
          <w:b/>
          <w:color w:val="000000" w:themeColor="text1"/>
          <w:sz w:val="16"/>
          <w:szCs w:val="16"/>
          <w:lang w:val="en-US"/>
        </w:rPr>
      </w:pPr>
    </w:p>
    <w:p w14:paraId="4D7DE088" w14:textId="2F55FCDD" w:rsidR="00434380" w:rsidRDefault="00434380" w:rsidP="00B27D09">
      <w:pPr>
        <w:spacing w:line="480" w:lineRule="auto"/>
        <w:rPr>
          <w:b/>
          <w:color w:val="000000" w:themeColor="text1"/>
          <w:sz w:val="16"/>
          <w:szCs w:val="16"/>
          <w:lang w:val="en-US"/>
        </w:rPr>
      </w:pPr>
    </w:p>
    <w:p w14:paraId="10D2773D" w14:textId="5B06BA3A" w:rsidR="00434380" w:rsidRDefault="00434380" w:rsidP="00B27D09">
      <w:pPr>
        <w:spacing w:line="480" w:lineRule="auto"/>
        <w:rPr>
          <w:b/>
          <w:color w:val="000000" w:themeColor="text1"/>
          <w:sz w:val="16"/>
          <w:szCs w:val="16"/>
          <w:lang w:val="en-US"/>
        </w:rPr>
      </w:pPr>
    </w:p>
    <w:p w14:paraId="2C2336B0" w14:textId="515A5569" w:rsidR="00434380" w:rsidRDefault="00434380" w:rsidP="00B27D09">
      <w:pPr>
        <w:spacing w:line="480" w:lineRule="auto"/>
        <w:rPr>
          <w:b/>
          <w:color w:val="000000" w:themeColor="text1"/>
          <w:sz w:val="16"/>
          <w:szCs w:val="16"/>
          <w:lang w:val="en-US"/>
        </w:rPr>
      </w:pPr>
    </w:p>
    <w:p w14:paraId="118B8E11" w14:textId="57D7C295" w:rsidR="00434380" w:rsidRDefault="00434380" w:rsidP="00B27D09">
      <w:pPr>
        <w:spacing w:line="480" w:lineRule="auto"/>
        <w:rPr>
          <w:b/>
          <w:color w:val="000000" w:themeColor="text1"/>
          <w:sz w:val="16"/>
          <w:szCs w:val="16"/>
          <w:lang w:val="en-US"/>
        </w:rPr>
      </w:pPr>
    </w:p>
    <w:p w14:paraId="0B50BB74" w14:textId="485B5B08" w:rsidR="00434380" w:rsidRDefault="00434380" w:rsidP="00B27D09">
      <w:pPr>
        <w:spacing w:line="480" w:lineRule="auto"/>
        <w:rPr>
          <w:b/>
          <w:color w:val="000000" w:themeColor="text1"/>
          <w:sz w:val="16"/>
          <w:szCs w:val="16"/>
          <w:lang w:val="en-US"/>
        </w:rPr>
      </w:pPr>
    </w:p>
    <w:p w14:paraId="73C01BBE" w14:textId="3A545C9E" w:rsidR="00434380" w:rsidRDefault="00434380" w:rsidP="00B27D09">
      <w:pPr>
        <w:spacing w:line="480" w:lineRule="auto"/>
        <w:rPr>
          <w:b/>
          <w:color w:val="000000" w:themeColor="text1"/>
          <w:sz w:val="16"/>
          <w:szCs w:val="16"/>
          <w:lang w:val="en-US"/>
        </w:rPr>
      </w:pPr>
    </w:p>
    <w:p w14:paraId="5171DE8E" w14:textId="7AFD7595" w:rsidR="00434380" w:rsidRDefault="00434380" w:rsidP="00B27D09">
      <w:pPr>
        <w:spacing w:line="480" w:lineRule="auto"/>
        <w:rPr>
          <w:b/>
          <w:color w:val="000000" w:themeColor="text1"/>
          <w:sz w:val="16"/>
          <w:szCs w:val="16"/>
          <w:lang w:val="en-US"/>
        </w:rPr>
      </w:pPr>
    </w:p>
    <w:p w14:paraId="6894DE3F" w14:textId="267FD2AC" w:rsidR="00434380" w:rsidRDefault="00434380" w:rsidP="00B27D09">
      <w:pPr>
        <w:spacing w:line="480" w:lineRule="auto"/>
        <w:rPr>
          <w:b/>
          <w:color w:val="000000" w:themeColor="text1"/>
          <w:sz w:val="16"/>
          <w:szCs w:val="16"/>
          <w:lang w:val="en-US"/>
        </w:rPr>
      </w:pPr>
    </w:p>
    <w:p w14:paraId="10C1CF5A" w14:textId="1F534650" w:rsidR="00434380" w:rsidRDefault="00434380" w:rsidP="00B27D09">
      <w:pPr>
        <w:spacing w:line="480" w:lineRule="auto"/>
        <w:rPr>
          <w:b/>
          <w:color w:val="000000" w:themeColor="text1"/>
          <w:sz w:val="16"/>
          <w:szCs w:val="16"/>
          <w:lang w:val="en-US"/>
        </w:rPr>
      </w:pPr>
    </w:p>
    <w:p w14:paraId="58BD3C35" w14:textId="77777777" w:rsidR="00434380" w:rsidRDefault="00434380" w:rsidP="00B27D09">
      <w:pPr>
        <w:spacing w:line="480" w:lineRule="auto"/>
        <w:rPr>
          <w:b/>
          <w:color w:val="000000" w:themeColor="text1"/>
          <w:sz w:val="16"/>
          <w:szCs w:val="16"/>
          <w:lang w:val="en-US"/>
        </w:rPr>
      </w:pPr>
    </w:p>
    <w:p w14:paraId="72CDF9EC" w14:textId="6A4AAFBF" w:rsidR="00B313AF" w:rsidRDefault="00B313AF" w:rsidP="00B27D09">
      <w:pPr>
        <w:spacing w:line="480" w:lineRule="auto"/>
        <w:rPr>
          <w:b/>
          <w:color w:val="000000" w:themeColor="text1"/>
          <w:sz w:val="16"/>
          <w:szCs w:val="16"/>
          <w:lang w:val="en-US"/>
        </w:rPr>
      </w:pPr>
    </w:p>
    <w:p w14:paraId="0FD67FD7" w14:textId="5CA95CB6" w:rsidR="00D518AC" w:rsidRDefault="00D518AC" w:rsidP="00D518AC">
      <w:pPr>
        <w:spacing w:line="480" w:lineRule="auto"/>
        <w:rPr>
          <w:color w:val="000000" w:themeColor="text1"/>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3</w:t>
      </w:r>
      <w:r w:rsidRPr="00681C4C">
        <w:rPr>
          <w:color w:val="000000" w:themeColor="text1"/>
          <w:lang w:val="en-US"/>
        </w:rPr>
        <w:t xml:space="preserve">. </w:t>
      </w:r>
      <w:r>
        <w:rPr>
          <w:color w:val="000000" w:themeColor="text1"/>
          <w:lang w:val="en-US"/>
        </w:rPr>
        <w:t xml:space="preserve">Descriptions of opportunistic observations of </w:t>
      </w:r>
      <w:r w:rsidRPr="00F77D5D">
        <w:rPr>
          <w:i/>
          <w:color w:val="000000" w:themeColor="text1"/>
          <w:lang w:val="en-US"/>
        </w:rPr>
        <w:t>A. melanantha</w:t>
      </w:r>
      <w:r>
        <w:rPr>
          <w:color w:val="000000" w:themeColor="text1"/>
          <w:lang w:val="en-US"/>
        </w:rPr>
        <w:t xml:space="preserve"> seeds being acquired or lost on gelada fur. </w:t>
      </w:r>
    </w:p>
    <w:tbl>
      <w:tblPr>
        <w:tblStyle w:val="TableGrid"/>
        <w:tblW w:w="0" w:type="auto"/>
        <w:tblLayout w:type="fixed"/>
        <w:tblLook w:val="04A0" w:firstRow="1" w:lastRow="0" w:firstColumn="1" w:lastColumn="0" w:noHBand="0" w:noVBand="1"/>
      </w:tblPr>
      <w:tblGrid>
        <w:gridCol w:w="816"/>
        <w:gridCol w:w="576"/>
        <w:gridCol w:w="1128"/>
        <w:gridCol w:w="1466"/>
        <w:gridCol w:w="1137"/>
        <w:gridCol w:w="1775"/>
        <w:gridCol w:w="2452"/>
      </w:tblGrid>
      <w:tr w:rsidR="0070184B" w14:paraId="1FBF9020" w14:textId="77777777" w:rsidTr="000E69B1">
        <w:tc>
          <w:tcPr>
            <w:tcW w:w="816" w:type="dxa"/>
          </w:tcPr>
          <w:p w14:paraId="0E85AC11" w14:textId="246AC300" w:rsidR="00DB7213" w:rsidRPr="00DB7213" w:rsidRDefault="00DB7213" w:rsidP="000E69B1">
            <w:pPr>
              <w:jc w:val="center"/>
              <w:rPr>
                <w:b/>
                <w:bCs/>
                <w:color w:val="000000" w:themeColor="text1"/>
                <w:lang w:val="en-US"/>
              </w:rPr>
            </w:pPr>
            <w:r>
              <w:rPr>
                <w:b/>
                <w:bCs/>
                <w:color w:val="000000" w:themeColor="text1"/>
                <w:lang w:val="en-US"/>
              </w:rPr>
              <w:t>Event</w:t>
            </w:r>
          </w:p>
        </w:tc>
        <w:tc>
          <w:tcPr>
            <w:tcW w:w="576" w:type="dxa"/>
          </w:tcPr>
          <w:p w14:paraId="3926D1C2" w14:textId="2749892D" w:rsidR="00DB7213" w:rsidRPr="00DB7213" w:rsidRDefault="0070184B" w:rsidP="000E69B1">
            <w:pPr>
              <w:jc w:val="center"/>
              <w:rPr>
                <w:b/>
                <w:bCs/>
                <w:color w:val="000000" w:themeColor="text1"/>
                <w:lang w:val="en-US"/>
              </w:rPr>
            </w:pPr>
            <w:r>
              <w:rPr>
                <w:b/>
                <w:bCs/>
                <w:color w:val="000000" w:themeColor="text1"/>
                <w:lang w:val="en-US"/>
              </w:rPr>
              <w:t>Sex</w:t>
            </w:r>
          </w:p>
        </w:tc>
        <w:tc>
          <w:tcPr>
            <w:tcW w:w="1128" w:type="dxa"/>
          </w:tcPr>
          <w:p w14:paraId="2149C131" w14:textId="393A53B7" w:rsidR="00DB7213" w:rsidRPr="0070184B" w:rsidRDefault="0070184B" w:rsidP="000E69B1">
            <w:pPr>
              <w:jc w:val="center"/>
              <w:rPr>
                <w:b/>
                <w:bCs/>
                <w:color w:val="000000" w:themeColor="text1"/>
                <w:lang w:val="en-US"/>
              </w:rPr>
            </w:pPr>
            <w:r>
              <w:rPr>
                <w:b/>
                <w:bCs/>
                <w:color w:val="000000" w:themeColor="text1"/>
                <w:lang w:val="en-US"/>
              </w:rPr>
              <w:t>Size Class</w:t>
            </w:r>
          </w:p>
        </w:tc>
        <w:tc>
          <w:tcPr>
            <w:tcW w:w="1466" w:type="dxa"/>
          </w:tcPr>
          <w:p w14:paraId="258533BE" w14:textId="482A72D0" w:rsidR="00DB7213" w:rsidRPr="0070184B" w:rsidRDefault="0070184B" w:rsidP="000E69B1">
            <w:pPr>
              <w:jc w:val="center"/>
              <w:rPr>
                <w:b/>
                <w:bCs/>
                <w:color w:val="000000" w:themeColor="text1"/>
                <w:lang w:val="en-US"/>
              </w:rPr>
            </w:pPr>
            <w:r>
              <w:rPr>
                <w:b/>
                <w:bCs/>
                <w:color w:val="000000" w:themeColor="text1"/>
                <w:lang w:val="en-US"/>
              </w:rPr>
              <w:t>Acquisition / Loss</w:t>
            </w:r>
          </w:p>
        </w:tc>
        <w:tc>
          <w:tcPr>
            <w:tcW w:w="1137" w:type="dxa"/>
          </w:tcPr>
          <w:p w14:paraId="021EC9AF" w14:textId="0C8311FA" w:rsidR="00DB7213" w:rsidRPr="0070184B" w:rsidRDefault="0070184B" w:rsidP="000E69B1">
            <w:pPr>
              <w:jc w:val="center"/>
              <w:rPr>
                <w:b/>
                <w:bCs/>
                <w:color w:val="000000" w:themeColor="text1"/>
                <w:lang w:val="en-US"/>
              </w:rPr>
            </w:pPr>
            <w:r>
              <w:rPr>
                <w:b/>
                <w:bCs/>
                <w:color w:val="000000" w:themeColor="text1"/>
                <w:lang w:val="en-US"/>
              </w:rPr>
              <w:t>Quantity</w:t>
            </w:r>
          </w:p>
        </w:tc>
        <w:tc>
          <w:tcPr>
            <w:tcW w:w="1775" w:type="dxa"/>
          </w:tcPr>
          <w:p w14:paraId="722BE0E3" w14:textId="34B0A2F8" w:rsidR="00DB7213" w:rsidRPr="0070184B" w:rsidRDefault="0070184B" w:rsidP="000E69B1">
            <w:pPr>
              <w:jc w:val="center"/>
              <w:rPr>
                <w:b/>
                <w:bCs/>
                <w:color w:val="000000" w:themeColor="text1"/>
                <w:lang w:val="en-US"/>
              </w:rPr>
            </w:pPr>
            <w:r>
              <w:rPr>
                <w:b/>
                <w:bCs/>
                <w:color w:val="000000" w:themeColor="text1"/>
                <w:lang w:val="en-US"/>
              </w:rPr>
              <w:t>Body Location</w:t>
            </w:r>
          </w:p>
        </w:tc>
        <w:tc>
          <w:tcPr>
            <w:tcW w:w="2452" w:type="dxa"/>
          </w:tcPr>
          <w:p w14:paraId="185F6C04" w14:textId="7F7EA537" w:rsidR="00DB7213" w:rsidRPr="0070184B" w:rsidRDefault="0070184B" w:rsidP="000E69B1">
            <w:pPr>
              <w:jc w:val="center"/>
              <w:rPr>
                <w:b/>
                <w:bCs/>
                <w:color w:val="000000" w:themeColor="text1"/>
                <w:lang w:val="en-US"/>
              </w:rPr>
            </w:pPr>
            <w:r>
              <w:rPr>
                <w:b/>
                <w:bCs/>
                <w:color w:val="000000" w:themeColor="text1"/>
                <w:lang w:val="en-US"/>
              </w:rPr>
              <w:t>Notes</w:t>
            </w:r>
          </w:p>
        </w:tc>
      </w:tr>
      <w:tr w:rsidR="0070184B" w14:paraId="6D29B279" w14:textId="77777777" w:rsidTr="000E69B1">
        <w:tc>
          <w:tcPr>
            <w:tcW w:w="816" w:type="dxa"/>
          </w:tcPr>
          <w:p w14:paraId="1308D7B8" w14:textId="6A8D9F10" w:rsidR="00DB7213" w:rsidRDefault="0070184B" w:rsidP="000E69B1">
            <w:pPr>
              <w:jc w:val="center"/>
              <w:rPr>
                <w:color w:val="000000" w:themeColor="text1"/>
                <w:lang w:val="en-US"/>
              </w:rPr>
            </w:pPr>
            <w:r>
              <w:rPr>
                <w:color w:val="000000" w:themeColor="text1"/>
                <w:lang w:val="en-US"/>
              </w:rPr>
              <w:t>1</w:t>
            </w:r>
          </w:p>
        </w:tc>
        <w:tc>
          <w:tcPr>
            <w:tcW w:w="576" w:type="dxa"/>
          </w:tcPr>
          <w:p w14:paraId="55487B3E" w14:textId="3DF065CC" w:rsidR="00DB7213" w:rsidRDefault="0070184B" w:rsidP="000E69B1">
            <w:pPr>
              <w:jc w:val="center"/>
              <w:rPr>
                <w:color w:val="000000" w:themeColor="text1"/>
                <w:lang w:val="en-US"/>
              </w:rPr>
            </w:pPr>
            <w:r>
              <w:rPr>
                <w:color w:val="000000" w:themeColor="text1"/>
                <w:lang w:val="en-US"/>
              </w:rPr>
              <w:t>M</w:t>
            </w:r>
          </w:p>
        </w:tc>
        <w:tc>
          <w:tcPr>
            <w:tcW w:w="1128" w:type="dxa"/>
          </w:tcPr>
          <w:p w14:paraId="58ACEBB7" w14:textId="25E3AFE7" w:rsidR="00DB7213" w:rsidRDefault="0070184B" w:rsidP="000E69B1">
            <w:pPr>
              <w:jc w:val="center"/>
              <w:rPr>
                <w:color w:val="000000" w:themeColor="text1"/>
                <w:lang w:val="en-US"/>
              </w:rPr>
            </w:pPr>
            <w:r>
              <w:rPr>
                <w:color w:val="000000" w:themeColor="text1"/>
                <w:lang w:val="en-US"/>
              </w:rPr>
              <w:t>Small Juvenile</w:t>
            </w:r>
          </w:p>
        </w:tc>
        <w:tc>
          <w:tcPr>
            <w:tcW w:w="1466" w:type="dxa"/>
          </w:tcPr>
          <w:p w14:paraId="7CDB9E6C" w14:textId="1DA71307" w:rsidR="00DB7213" w:rsidRDefault="0070184B" w:rsidP="000E69B1">
            <w:pPr>
              <w:jc w:val="center"/>
              <w:rPr>
                <w:color w:val="000000" w:themeColor="text1"/>
                <w:lang w:val="en-US"/>
              </w:rPr>
            </w:pPr>
            <w:r>
              <w:rPr>
                <w:color w:val="000000" w:themeColor="text1"/>
                <w:lang w:val="en-US"/>
              </w:rPr>
              <w:t>A</w:t>
            </w:r>
          </w:p>
        </w:tc>
        <w:tc>
          <w:tcPr>
            <w:tcW w:w="1137" w:type="dxa"/>
          </w:tcPr>
          <w:p w14:paraId="1059985D" w14:textId="774076EF" w:rsidR="00DB7213" w:rsidRDefault="0070184B" w:rsidP="000E69B1">
            <w:pPr>
              <w:jc w:val="center"/>
              <w:rPr>
                <w:color w:val="000000" w:themeColor="text1"/>
                <w:lang w:val="en-US"/>
              </w:rPr>
            </w:pPr>
            <w:r>
              <w:rPr>
                <w:color w:val="000000" w:themeColor="text1"/>
                <w:lang w:val="en-US"/>
              </w:rPr>
              <w:t>4</w:t>
            </w:r>
          </w:p>
        </w:tc>
        <w:tc>
          <w:tcPr>
            <w:tcW w:w="1775" w:type="dxa"/>
          </w:tcPr>
          <w:p w14:paraId="5836D677" w14:textId="6765DE49" w:rsidR="00DB7213" w:rsidRDefault="0070184B" w:rsidP="000E69B1">
            <w:pPr>
              <w:jc w:val="center"/>
              <w:rPr>
                <w:color w:val="000000" w:themeColor="text1"/>
                <w:lang w:val="en-US"/>
              </w:rPr>
            </w:pPr>
            <w:r>
              <w:rPr>
                <w:color w:val="000000" w:themeColor="text1"/>
                <w:lang w:val="en-US"/>
              </w:rPr>
              <w:t>Hindquarters</w:t>
            </w:r>
          </w:p>
        </w:tc>
        <w:tc>
          <w:tcPr>
            <w:tcW w:w="2452" w:type="dxa"/>
          </w:tcPr>
          <w:p w14:paraId="4ACE734A" w14:textId="5AE20A6E" w:rsidR="00DB7213" w:rsidRDefault="0070184B" w:rsidP="000E69B1">
            <w:pPr>
              <w:jc w:val="center"/>
              <w:rPr>
                <w:color w:val="000000" w:themeColor="text1"/>
                <w:lang w:val="en-US"/>
              </w:rPr>
            </w:pPr>
            <w:r>
              <w:rPr>
                <w:color w:val="000000" w:themeColor="text1"/>
                <w:lang w:val="en-US"/>
              </w:rPr>
              <w:t>Sat on flower</w:t>
            </w:r>
          </w:p>
        </w:tc>
      </w:tr>
      <w:tr w:rsidR="0070184B" w14:paraId="2D9BD4E8" w14:textId="77777777" w:rsidTr="000E69B1">
        <w:tc>
          <w:tcPr>
            <w:tcW w:w="816" w:type="dxa"/>
          </w:tcPr>
          <w:p w14:paraId="73B0CEEE" w14:textId="561C2591" w:rsidR="0070184B" w:rsidRDefault="0070184B" w:rsidP="000E69B1">
            <w:pPr>
              <w:jc w:val="center"/>
              <w:rPr>
                <w:color w:val="000000" w:themeColor="text1"/>
                <w:lang w:val="en-US"/>
              </w:rPr>
            </w:pPr>
            <w:r>
              <w:rPr>
                <w:color w:val="000000" w:themeColor="text1"/>
                <w:lang w:val="en-US"/>
              </w:rPr>
              <w:t>2</w:t>
            </w:r>
          </w:p>
        </w:tc>
        <w:tc>
          <w:tcPr>
            <w:tcW w:w="576" w:type="dxa"/>
          </w:tcPr>
          <w:p w14:paraId="60FF6DC8" w14:textId="4A7E165B" w:rsidR="0070184B" w:rsidRDefault="0070184B" w:rsidP="000E69B1">
            <w:pPr>
              <w:jc w:val="center"/>
              <w:rPr>
                <w:color w:val="000000" w:themeColor="text1"/>
                <w:lang w:val="en-US"/>
              </w:rPr>
            </w:pPr>
            <w:r>
              <w:rPr>
                <w:color w:val="000000" w:themeColor="text1"/>
                <w:lang w:val="en-US"/>
              </w:rPr>
              <w:t>M</w:t>
            </w:r>
          </w:p>
        </w:tc>
        <w:tc>
          <w:tcPr>
            <w:tcW w:w="1128" w:type="dxa"/>
          </w:tcPr>
          <w:p w14:paraId="42236C18" w14:textId="3EA5CD8C"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3F6B7C6" w14:textId="619323EB"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0AF505B8" w14:textId="7F1F93E6" w:rsidR="0070184B" w:rsidRDefault="0070184B" w:rsidP="000E69B1">
            <w:pPr>
              <w:jc w:val="center"/>
              <w:rPr>
                <w:color w:val="000000" w:themeColor="text1"/>
                <w:lang w:val="en-US"/>
              </w:rPr>
            </w:pPr>
            <w:r>
              <w:rPr>
                <w:color w:val="000000" w:themeColor="text1"/>
                <w:lang w:val="en-US"/>
              </w:rPr>
              <w:t>3</w:t>
            </w:r>
          </w:p>
        </w:tc>
        <w:tc>
          <w:tcPr>
            <w:tcW w:w="1775" w:type="dxa"/>
          </w:tcPr>
          <w:p w14:paraId="74E90EB3" w14:textId="5503A479" w:rsidR="0070184B" w:rsidRDefault="0070184B" w:rsidP="000E69B1">
            <w:pPr>
              <w:jc w:val="center"/>
              <w:rPr>
                <w:color w:val="000000" w:themeColor="text1"/>
                <w:lang w:val="en-US"/>
              </w:rPr>
            </w:pPr>
            <w:r>
              <w:rPr>
                <w:color w:val="000000" w:themeColor="text1"/>
                <w:lang w:val="en-US"/>
              </w:rPr>
              <w:t>2 Thigh; 1 Hindquarters</w:t>
            </w:r>
          </w:p>
        </w:tc>
        <w:tc>
          <w:tcPr>
            <w:tcW w:w="2452" w:type="dxa"/>
          </w:tcPr>
          <w:p w14:paraId="2BE5E556" w14:textId="41273855" w:rsidR="0070184B" w:rsidRDefault="0070184B" w:rsidP="000E69B1">
            <w:pPr>
              <w:jc w:val="center"/>
              <w:rPr>
                <w:color w:val="000000" w:themeColor="text1"/>
                <w:lang w:val="en-US"/>
              </w:rPr>
            </w:pPr>
            <w:r>
              <w:rPr>
                <w:color w:val="000000" w:themeColor="text1"/>
                <w:lang w:val="en-US"/>
              </w:rPr>
              <w:t>Sat on flower</w:t>
            </w:r>
          </w:p>
        </w:tc>
      </w:tr>
      <w:tr w:rsidR="0070184B" w14:paraId="07A8EBC4" w14:textId="77777777" w:rsidTr="000E69B1">
        <w:tc>
          <w:tcPr>
            <w:tcW w:w="816" w:type="dxa"/>
          </w:tcPr>
          <w:p w14:paraId="4E4398C1" w14:textId="25E4D817" w:rsidR="0070184B" w:rsidRDefault="0070184B" w:rsidP="000E69B1">
            <w:pPr>
              <w:jc w:val="center"/>
              <w:rPr>
                <w:color w:val="000000" w:themeColor="text1"/>
                <w:lang w:val="en-US"/>
              </w:rPr>
            </w:pPr>
            <w:r>
              <w:rPr>
                <w:color w:val="000000" w:themeColor="text1"/>
                <w:lang w:val="en-US"/>
              </w:rPr>
              <w:t>3</w:t>
            </w:r>
          </w:p>
        </w:tc>
        <w:tc>
          <w:tcPr>
            <w:tcW w:w="576" w:type="dxa"/>
          </w:tcPr>
          <w:p w14:paraId="1248011A" w14:textId="622C7354" w:rsidR="0070184B" w:rsidRDefault="0070184B" w:rsidP="000E69B1">
            <w:pPr>
              <w:jc w:val="center"/>
              <w:rPr>
                <w:color w:val="000000" w:themeColor="text1"/>
                <w:lang w:val="en-US"/>
              </w:rPr>
            </w:pPr>
            <w:r>
              <w:rPr>
                <w:color w:val="000000" w:themeColor="text1"/>
                <w:lang w:val="en-US"/>
              </w:rPr>
              <w:t>M</w:t>
            </w:r>
          </w:p>
        </w:tc>
        <w:tc>
          <w:tcPr>
            <w:tcW w:w="1128" w:type="dxa"/>
          </w:tcPr>
          <w:p w14:paraId="6F5F05E1" w14:textId="0E97750E" w:rsidR="0070184B" w:rsidRDefault="0070184B" w:rsidP="000E69B1">
            <w:pPr>
              <w:jc w:val="center"/>
              <w:rPr>
                <w:color w:val="000000" w:themeColor="text1"/>
                <w:lang w:val="en-US"/>
              </w:rPr>
            </w:pPr>
            <w:r>
              <w:rPr>
                <w:color w:val="000000" w:themeColor="text1"/>
                <w:lang w:val="en-US"/>
              </w:rPr>
              <w:t>Medium Juvenile</w:t>
            </w:r>
          </w:p>
        </w:tc>
        <w:tc>
          <w:tcPr>
            <w:tcW w:w="1466" w:type="dxa"/>
          </w:tcPr>
          <w:p w14:paraId="2B7174DD" w14:textId="64D5D89E"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A9CF9F5" w14:textId="7979E01A" w:rsidR="0070184B" w:rsidRDefault="0070184B" w:rsidP="000E69B1">
            <w:pPr>
              <w:jc w:val="center"/>
              <w:rPr>
                <w:color w:val="000000" w:themeColor="text1"/>
                <w:lang w:val="en-US"/>
              </w:rPr>
            </w:pPr>
            <w:r>
              <w:rPr>
                <w:color w:val="000000" w:themeColor="text1"/>
                <w:lang w:val="en-US"/>
              </w:rPr>
              <w:t>8</w:t>
            </w:r>
          </w:p>
        </w:tc>
        <w:tc>
          <w:tcPr>
            <w:tcW w:w="1775" w:type="dxa"/>
          </w:tcPr>
          <w:p w14:paraId="332E0445" w14:textId="51D4FA69" w:rsidR="0070184B" w:rsidRDefault="0070184B" w:rsidP="000E69B1">
            <w:pPr>
              <w:jc w:val="center"/>
              <w:rPr>
                <w:color w:val="000000" w:themeColor="text1"/>
                <w:lang w:val="en-US"/>
              </w:rPr>
            </w:pPr>
            <w:r>
              <w:rPr>
                <w:color w:val="000000" w:themeColor="text1"/>
                <w:lang w:val="en-US"/>
              </w:rPr>
              <w:t>Hindquarters</w:t>
            </w:r>
          </w:p>
        </w:tc>
        <w:tc>
          <w:tcPr>
            <w:tcW w:w="2452" w:type="dxa"/>
          </w:tcPr>
          <w:p w14:paraId="0766A3DC" w14:textId="6E308B60" w:rsidR="0070184B" w:rsidRDefault="0070184B" w:rsidP="000E69B1">
            <w:pPr>
              <w:jc w:val="center"/>
              <w:rPr>
                <w:color w:val="000000" w:themeColor="text1"/>
                <w:lang w:val="en-US"/>
              </w:rPr>
            </w:pPr>
            <w:r>
              <w:rPr>
                <w:color w:val="000000" w:themeColor="text1"/>
                <w:lang w:val="en-US"/>
              </w:rPr>
              <w:t>Sat on flower</w:t>
            </w:r>
          </w:p>
        </w:tc>
      </w:tr>
      <w:tr w:rsidR="0070184B" w14:paraId="4A845143" w14:textId="77777777" w:rsidTr="000E69B1">
        <w:tc>
          <w:tcPr>
            <w:tcW w:w="816" w:type="dxa"/>
          </w:tcPr>
          <w:p w14:paraId="7669848F" w14:textId="5742A267" w:rsidR="0070184B" w:rsidRDefault="0070184B" w:rsidP="000E69B1">
            <w:pPr>
              <w:jc w:val="center"/>
              <w:rPr>
                <w:color w:val="000000" w:themeColor="text1"/>
                <w:lang w:val="en-US"/>
              </w:rPr>
            </w:pPr>
            <w:r>
              <w:rPr>
                <w:color w:val="000000" w:themeColor="text1"/>
                <w:lang w:val="en-US"/>
              </w:rPr>
              <w:t>4</w:t>
            </w:r>
          </w:p>
        </w:tc>
        <w:tc>
          <w:tcPr>
            <w:tcW w:w="576" w:type="dxa"/>
          </w:tcPr>
          <w:p w14:paraId="490F514B" w14:textId="48C91E41" w:rsidR="0070184B" w:rsidRDefault="0070184B" w:rsidP="000E69B1">
            <w:pPr>
              <w:jc w:val="center"/>
              <w:rPr>
                <w:color w:val="000000" w:themeColor="text1"/>
                <w:lang w:val="en-US"/>
              </w:rPr>
            </w:pPr>
            <w:r>
              <w:rPr>
                <w:color w:val="000000" w:themeColor="text1"/>
                <w:lang w:val="en-US"/>
              </w:rPr>
              <w:t>F</w:t>
            </w:r>
          </w:p>
        </w:tc>
        <w:tc>
          <w:tcPr>
            <w:tcW w:w="1128" w:type="dxa"/>
          </w:tcPr>
          <w:p w14:paraId="6BAE8116" w14:textId="19B9F923" w:rsidR="0070184B" w:rsidRDefault="0070184B" w:rsidP="000E69B1">
            <w:pPr>
              <w:jc w:val="center"/>
              <w:rPr>
                <w:color w:val="000000" w:themeColor="text1"/>
                <w:lang w:val="en-US"/>
              </w:rPr>
            </w:pPr>
            <w:r>
              <w:rPr>
                <w:color w:val="000000" w:themeColor="text1"/>
                <w:lang w:val="en-US"/>
              </w:rPr>
              <w:t>Small Juvenile</w:t>
            </w:r>
          </w:p>
        </w:tc>
        <w:tc>
          <w:tcPr>
            <w:tcW w:w="1466" w:type="dxa"/>
          </w:tcPr>
          <w:p w14:paraId="209B16D7" w14:textId="7AE414F7"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78C7F4AB" w14:textId="539747E5" w:rsidR="0070184B" w:rsidRDefault="0070184B" w:rsidP="000E69B1">
            <w:pPr>
              <w:jc w:val="center"/>
              <w:rPr>
                <w:color w:val="000000" w:themeColor="text1"/>
                <w:lang w:val="en-US"/>
              </w:rPr>
            </w:pPr>
            <w:r>
              <w:rPr>
                <w:color w:val="000000" w:themeColor="text1"/>
                <w:lang w:val="en-US"/>
              </w:rPr>
              <w:t>2</w:t>
            </w:r>
          </w:p>
        </w:tc>
        <w:tc>
          <w:tcPr>
            <w:tcW w:w="1775" w:type="dxa"/>
          </w:tcPr>
          <w:p w14:paraId="2A0237AA" w14:textId="28C6DE03" w:rsidR="0070184B" w:rsidRDefault="0070184B" w:rsidP="000E69B1">
            <w:pPr>
              <w:jc w:val="center"/>
              <w:rPr>
                <w:color w:val="000000" w:themeColor="text1"/>
                <w:lang w:val="en-US"/>
              </w:rPr>
            </w:pPr>
            <w:r>
              <w:rPr>
                <w:color w:val="000000" w:themeColor="text1"/>
                <w:lang w:val="en-US"/>
              </w:rPr>
              <w:t>Forearm</w:t>
            </w:r>
          </w:p>
        </w:tc>
        <w:tc>
          <w:tcPr>
            <w:tcW w:w="2452" w:type="dxa"/>
          </w:tcPr>
          <w:p w14:paraId="321E2BD5" w14:textId="37095395" w:rsidR="0070184B" w:rsidRDefault="0070184B" w:rsidP="000E69B1">
            <w:pPr>
              <w:jc w:val="center"/>
              <w:rPr>
                <w:color w:val="000000" w:themeColor="text1"/>
                <w:lang w:val="en-US"/>
              </w:rPr>
            </w:pPr>
            <w:r>
              <w:rPr>
                <w:color w:val="000000" w:themeColor="text1"/>
                <w:lang w:val="en-US"/>
              </w:rPr>
              <w:t>Feeding</w:t>
            </w:r>
          </w:p>
        </w:tc>
      </w:tr>
      <w:tr w:rsidR="0070184B" w14:paraId="1226C82A" w14:textId="77777777" w:rsidTr="000E69B1">
        <w:tc>
          <w:tcPr>
            <w:tcW w:w="816" w:type="dxa"/>
          </w:tcPr>
          <w:p w14:paraId="512E4ABC" w14:textId="325D1E2A" w:rsidR="0070184B" w:rsidRDefault="0070184B" w:rsidP="000E69B1">
            <w:pPr>
              <w:jc w:val="center"/>
              <w:rPr>
                <w:color w:val="000000" w:themeColor="text1"/>
                <w:lang w:val="en-US"/>
              </w:rPr>
            </w:pPr>
            <w:r>
              <w:rPr>
                <w:color w:val="000000" w:themeColor="text1"/>
                <w:lang w:val="en-US"/>
              </w:rPr>
              <w:t>5</w:t>
            </w:r>
          </w:p>
        </w:tc>
        <w:tc>
          <w:tcPr>
            <w:tcW w:w="576" w:type="dxa"/>
          </w:tcPr>
          <w:p w14:paraId="77F5EE80" w14:textId="669A8325" w:rsidR="0070184B" w:rsidRDefault="0070184B" w:rsidP="000E69B1">
            <w:pPr>
              <w:jc w:val="center"/>
              <w:rPr>
                <w:color w:val="000000" w:themeColor="text1"/>
                <w:lang w:val="en-US"/>
              </w:rPr>
            </w:pPr>
            <w:r>
              <w:rPr>
                <w:color w:val="000000" w:themeColor="text1"/>
                <w:lang w:val="en-US"/>
              </w:rPr>
              <w:t>M</w:t>
            </w:r>
          </w:p>
        </w:tc>
        <w:tc>
          <w:tcPr>
            <w:tcW w:w="1128" w:type="dxa"/>
          </w:tcPr>
          <w:p w14:paraId="30CBAD65" w14:textId="756DCFA6" w:rsidR="0070184B" w:rsidRDefault="0070184B" w:rsidP="000E69B1">
            <w:pPr>
              <w:jc w:val="center"/>
              <w:rPr>
                <w:color w:val="000000" w:themeColor="text1"/>
                <w:lang w:val="en-US"/>
              </w:rPr>
            </w:pPr>
            <w:r>
              <w:rPr>
                <w:color w:val="000000" w:themeColor="text1"/>
                <w:lang w:val="en-US"/>
              </w:rPr>
              <w:t>Brown Infant</w:t>
            </w:r>
          </w:p>
        </w:tc>
        <w:tc>
          <w:tcPr>
            <w:tcW w:w="1466" w:type="dxa"/>
          </w:tcPr>
          <w:p w14:paraId="10C7D024" w14:textId="1B053354"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C889D63" w14:textId="6DADFF2B" w:rsidR="0070184B" w:rsidRDefault="0070184B" w:rsidP="000E69B1">
            <w:pPr>
              <w:jc w:val="center"/>
              <w:rPr>
                <w:color w:val="000000" w:themeColor="text1"/>
                <w:lang w:val="en-US"/>
              </w:rPr>
            </w:pPr>
            <w:r>
              <w:rPr>
                <w:color w:val="000000" w:themeColor="text1"/>
                <w:lang w:val="en-US"/>
              </w:rPr>
              <w:t>5</w:t>
            </w:r>
          </w:p>
        </w:tc>
        <w:tc>
          <w:tcPr>
            <w:tcW w:w="1775" w:type="dxa"/>
          </w:tcPr>
          <w:p w14:paraId="000AD488" w14:textId="703FD1BC" w:rsidR="0070184B" w:rsidRDefault="0070184B" w:rsidP="000E69B1">
            <w:pPr>
              <w:jc w:val="center"/>
              <w:rPr>
                <w:color w:val="000000" w:themeColor="text1"/>
                <w:lang w:val="en-US"/>
              </w:rPr>
            </w:pPr>
            <w:r>
              <w:rPr>
                <w:color w:val="000000" w:themeColor="text1"/>
                <w:lang w:val="en-US"/>
              </w:rPr>
              <w:t>3 Thigh; 2 Lower leg</w:t>
            </w:r>
          </w:p>
        </w:tc>
        <w:tc>
          <w:tcPr>
            <w:tcW w:w="2452" w:type="dxa"/>
          </w:tcPr>
          <w:p w14:paraId="3A8818A8" w14:textId="2B13D345" w:rsidR="0070184B" w:rsidRDefault="0070184B" w:rsidP="000E69B1">
            <w:pPr>
              <w:jc w:val="center"/>
              <w:rPr>
                <w:color w:val="000000" w:themeColor="text1"/>
                <w:lang w:val="en-US"/>
              </w:rPr>
            </w:pPr>
            <w:r>
              <w:rPr>
                <w:color w:val="000000" w:themeColor="text1"/>
                <w:lang w:val="en-US"/>
              </w:rPr>
              <w:t>Sat on flower</w:t>
            </w:r>
          </w:p>
        </w:tc>
      </w:tr>
      <w:tr w:rsidR="0070184B" w:rsidRPr="007F3A16" w14:paraId="58867883" w14:textId="77777777" w:rsidTr="000E69B1">
        <w:tc>
          <w:tcPr>
            <w:tcW w:w="816" w:type="dxa"/>
          </w:tcPr>
          <w:p w14:paraId="74D9C048" w14:textId="395AF571" w:rsidR="0070184B" w:rsidRDefault="0070184B" w:rsidP="000E69B1">
            <w:pPr>
              <w:jc w:val="center"/>
              <w:rPr>
                <w:color w:val="000000" w:themeColor="text1"/>
                <w:lang w:val="en-US"/>
              </w:rPr>
            </w:pPr>
            <w:r>
              <w:rPr>
                <w:color w:val="000000" w:themeColor="text1"/>
                <w:lang w:val="en-US"/>
              </w:rPr>
              <w:t>6</w:t>
            </w:r>
          </w:p>
        </w:tc>
        <w:tc>
          <w:tcPr>
            <w:tcW w:w="576" w:type="dxa"/>
          </w:tcPr>
          <w:p w14:paraId="60B27FDE" w14:textId="50A612FC" w:rsidR="0070184B" w:rsidRDefault="0070184B" w:rsidP="000E69B1">
            <w:pPr>
              <w:jc w:val="center"/>
              <w:rPr>
                <w:color w:val="000000" w:themeColor="text1"/>
                <w:lang w:val="en-US"/>
              </w:rPr>
            </w:pPr>
            <w:r>
              <w:rPr>
                <w:color w:val="000000" w:themeColor="text1"/>
                <w:lang w:val="en-US"/>
              </w:rPr>
              <w:t>M</w:t>
            </w:r>
          </w:p>
        </w:tc>
        <w:tc>
          <w:tcPr>
            <w:tcW w:w="1128" w:type="dxa"/>
          </w:tcPr>
          <w:p w14:paraId="3AE04F46" w14:textId="6591C137" w:rsidR="0070184B" w:rsidRDefault="0070184B" w:rsidP="000E69B1">
            <w:pPr>
              <w:jc w:val="center"/>
              <w:rPr>
                <w:color w:val="000000" w:themeColor="text1"/>
                <w:lang w:val="en-US"/>
              </w:rPr>
            </w:pPr>
            <w:r>
              <w:rPr>
                <w:color w:val="000000" w:themeColor="text1"/>
                <w:lang w:val="en-US"/>
              </w:rPr>
              <w:t>Large Juvenile</w:t>
            </w:r>
          </w:p>
        </w:tc>
        <w:tc>
          <w:tcPr>
            <w:tcW w:w="1466" w:type="dxa"/>
          </w:tcPr>
          <w:p w14:paraId="4A4E1249" w14:textId="318EF11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0205CE7" w14:textId="472312CD" w:rsidR="0070184B" w:rsidRDefault="0070184B" w:rsidP="000E69B1">
            <w:pPr>
              <w:jc w:val="center"/>
              <w:rPr>
                <w:color w:val="000000" w:themeColor="text1"/>
                <w:lang w:val="en-US"/>
              </w:rPr>
            </w:pPr>
            <w:r>
              <w:rPr>
                <w:color w:val="000000" w:themeColor="text1"/>
                <w:lang w:val="en-US"/>
              </w:rPr>
              <w:t>6</w:t>
            </w:r>
          </w:p>
        </w:tc>
        <w:tc>
          <w:tcPr>
            <w:tcW w:w="1775" w:type="dxa"/>
          </w:tcPr>
          <w:p w14:paraId="6498D059" w14:textId="5B5DFF6C" w:rsidR="0070184B" w:rsidRDefault="0070184B" w:rsidP="000E69B1">
            <w:pPr>
              <w:jc w:val="center"/>
              <w:rPr>
                <w:color w:val="000000" w:themeColor="text1"/>
                <w:lang w:val="en-US"/>
              </w:rPr>
            </w:pPr>
            <w:proofErr w:type="spellStart"/>
            <w:r>
              <w:rPr>
                <w:color w:val="000000" w:themeColor="text1"/>
                <w:lang w:val="en-US"/>
              </w:rPr>
              <w:t>Ventrum</w:t>
            </w:r>
            <w:proofErr w:type="spellEnd"/>
          </w:p>
        </w:tc>
        <w:tc>
          <w:tcPr>
            <w:tcW w:w="2452" w:type="dxa"/>
          </w:tcPr>
          <w:p w14:paraId="557DDCA5" w14:textId="623AEE61" w:rsidR="0070184B" w:rsidRDefault="0070184B" w:rsidP="000E69B1">
            <w:pPr>
              <w:jc w:val="center"/>
              <w:rPr>
                <w:color w:val="000000" w:themeColor="text1"/>
                <w:lang w:val="en-US"/>
              </w:rPr>
            </w:pPr>
            <w:r>
              <w:rPr>
                <w:color w:val="000000" w:themeColor="text1"/>
                <w:lang w:val="en-US"/>
              </w:rPr>
              <w:t>Entire umbel attached to stomach during feeding</w:t>
            </w:r>
          </w:p>
        </w:tc>
      </w:tr>
      <w:tr w:rsidR="0070184B" w:rsidRPr="007F3A16" w14:paraId="7FC6CED0" w14:textId="77777777" w:rsidTr="000E69B1">
        <w:tc>
          <w:tcPr>
            <w:tcW w:w="816" w:type="dxa"/>
          </w:tcPr>
          <w:p w14:paraId="39CA19E0" w14:textId="2E14707E" w:rsidR="0070184B" w:rsidRDefault="0070184B" w:rsidP="000E69B1">
            <w:pPr>
              <w:jc w:val="center"/>
              <w:rPr>
                <w:color w:val="000000" w:themeColor="text1"/>
                <w:lang w:val="en-US"/>
              </w:rPr>
            </w:pPr>
            <w:r>
              <w:rPr>
                <w:color w:val="000000" w:themeColor="text1"/>
                <w:lang w:val="en-US"/>
              </w:rPr>
              <w:t>7</w:t>
            </w:r>
          </w:p>
        </w:tc>
        <w:tc>
          <w:tcPr>
            <w:tcW w:w="576" w:type="dxa"/>
          </w:tcPr>
          <w:p w14:paraId="194F6983" w14:textId="0E3320A5" w:rsidR="0070184B" w:rsidRDefault="0070184B" w:rsidP="000E69B1">
            <w:pPr>
              <w:jc w:val="center"/>
              <w:rPr>
                <w:color w:val="000000" w:themeColor="text1"/>
                <w:lang w:val="en-US"/>
              </w:rPr>
            </w:pPr>
            <w:r>
              <w:rPr>
                <w:color w:val="000000" w:themeColor="text1"/>
                <w:lang w:val="en-US"/>
              </w:rPr>
              <w:t>F</w:t>
            </w:r>
          </w:p>
        </w:tc>
        <w:tc>
          <w:tcPr>
            <w:tcW w:w="1128" w:type="dxa"/>
          </w:tcPr>
          <w:p w14:paraId="168F96D7" w14:textId="1EB815E8" w:rsidR="0070184B" w:rsidRDefault="0070184B" w:rsidP="000E69B1">
            <w:pPr>
              <w:jc w:val="center"/>
              <w:rPr>
                <w:color w:val="000000" w:themeColor="text1"/>
                <w:lang w:val="en-US"/>
              </w:rPr>
            </w:pPr>
            <w:r>
              <w:rPr>
                <w:color w:val="000000" w:themeColor="text1"/>
                <w:lang w:val="en-US"/>
              </w:rPr>
              <w:t>Small Juvenile</w:t>
            </w:r>
          </w:p>
        </w:tc>
        <w:tc>
          <w:tcPr>
            <w:tcW w:w="1466" w:type="dxa"/>
          </w:tcPr>
          <w:p w14:paraId="1D9A7E30" w14:textId="53C2BA98"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4AE7C73C" w14:textId="279517D1" w:rsidR="0070184B" w:rsidRDefault="0070184B" w:rsidP="000E69B1">
            <w:pPr>
              <w:jc w:val="center"/>
              <w:rPr>
                <w:color w:val="000000" w:themeColor="text1"/>
                <w:lang w:val="en-US"/>
              </w:rPr>
            </w:pPr>
            <w:r>
              <w:rPr>
                <w:color w:val="000000" w:themeColor="text1"/>
                <w:lang w:val="en-US"/>
              </w:rPr>
              <w:t>5</w:t>
            </w:r>
          </w:p>
        </w:tc>
        <w:tc>
          <w:tcPr>
            <w:tcW w:w="1775" w:type="dxa"/>
          </w:tcPr>
          <w:p w14:paraId="38D333CC" w14:textId="401CC241" w:rsidR="0070184B" w:rsidRDefault="0070184B" w:rsidP="000E69B1">
            <w:pPr>
              <w:jc w:val="center"/>
              <w:rPr>
                <w:color w:val="000000" w:themeColor="text1"/>
                <w:lang w:val="en-US"/>
              </w:rPr>
            </w:pPr>
            <w:r>
              <w:rPr>
                <w:color w:val="000000" w:themeColor="text1"/>
                <w:lang w:val="en-US"/>
              </w:rPr>
              <w:t>Thigh</w:t>
            </w:r>
          </w:p>
        </w:tc>
        <w:tc>
          <w:tcPr>
            <w:tcW w:w="2452" w:type="dxa"/>
          </w:tcPr>
          <w:p w14:paraId="1976DB46" w14:textId="0369D057" w:rsidR="0070184B" w:rsidRDefault="0070184B" w:rsidP="000E69B1">
            <w:pPr>
              <w:jc w:val="center"/>
              <w:rPr>
                <w:color w:val="000000" w:themeColor="text1"/>
                <w:lang w:val="en-US"/>
              </w:rPr>
            </w:pPr>
            <w:r>
              <w:rPr>
                <w:color w:val="000000" w:themeColor="text1"/>
                <w:lang w:val="en-US"/>
              </w:rPr>
              <w:t>Entire umbel attached to thigh after sitting on plant</w:t>
            </w:r>
          </w:p>
        </w:tc>
      </w:tr>
      <w:tr w:rsidR="0070184B" w14:paraId="47ECAD63" w14:textId="77777777" w:rsidTr="000E69B1">
        <w:tc>
          <w:tcPr>
            <w:tcW w:w="816" w:type="dxa"/>
          </w:tcPr>
          <w:p w14:paraId="4536895A" w14:textId="612C4B77" w:rsidR="0070184B" w:rsidRDefault="0070184B" w:rsidP="000E69B1">
            <w:pPr>
              <w:jc w:val="center"/>
              <w:rPr>
                <w:color w:val="000000" w:themeColor="text1"/>
                <w:lang w:val="en-US"/>
              </w:rPr>
            </w:pPr>
            <w:r>
              <w:rPr>
                <w:color w:val="000000" w:themeColor="text1"/>
                <w:lang w:val="en-US"/>
              </w:rPr>
              <w:t>8</w:t>
            </w:r>
          </w:p>
        </w:tc>
        <w:tc>
          <w:tcPr>
            <w:tcW w:w="576" w:type="dxa"/>
          </w:tcPr>
          <w:p w14:paraId="58402D5E" w14:textId="5A781E46" w:rsidR="0070184B" w:rsidRDefault="0070184B" w:rsidP="000E69B1">
            <w:pPr>
              <w:jc w:val="center"/>
              <w:rPr>
                <w:color w:val="000000" w:themeColor="text1"/>
                <w:lang w:val="en-US"/>
              </w:rPr>
            </w:pPr>
            <w:r>
              <w:rPr>
                <w:color w:val="000000" w:themeColor="text1"/>
                <w:lang w:val="en-US"/>
              </w:rPr>
              <w:t>F</w:t>
            </w:r>
          </w:p>
        </w:tc>
        <w:tc>
          <w:tcPr>
            <w:tcW w:w="1128" w:type="dxa"/>
          </w:tcPr>
          <w:p w14:paraId="311949AA" w14:textId="34D249DA" w:rsidR="0070184B" w:rsidRDefault="0070184B" w:rsidP="000E69B1">
            <w:pPr>
              <w:jc w:val="center"/>
              <w:rPr>
                <w:color w:val="000000" w:themeColor="text1"/>
                <w:lang w:val="en-US"/>
              </w:rPr>
            </w:pPr>
            <w:r>
              <w:rPr>
                <w:color w:val="000000" w:themeColor="text1"/>
                <w:lang w:val="en-US"/>
              </w:rPr>
              <w:t>Brown Infant</w:t>
            </w:r>
          </w:p>
        </w:tc>
        <w:tc>
          <w:tcPr>
            <w:tcW w:w="1466" w:type="dxa"/>
          </w:tcPr>
          <w:p w14:paraId="322BC26B" w14:textId="707D3381"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3CE5D89" w14:textId="1DBF827F" w:rsidR="0070184B" w:rsidRDefault="0070184B" w:rsidP="000E69B1">
            <w:pPr>
              <w:jc w:val="center"/>
              <w:rPr>
                <w:color w:val="000000" w:themeColor="text1"/>
                <w:lang w:val="en-US"/>
              </w:rPr>
            </w:pPr>
            <w:r>
              <w:rPr>
                <w:color w:val="000000" w:themeColor="text1"/>
                <w:lang w:val="en-US"/>
              </w:rPr>
              <w:t>4</w:t>
            </w:r>
          </w:p>
        </w:tc>
        <w:tc>
          <w:tcPr>
            <w:tcW w:w="1775" w:type="dxa"/>
          </w:tcPr>
          <w:p w14:paraId="2EE7225E" w14:textId="2A55004C" w:rsidR="0070184B" w:rsidRDefault="0070184B" w:rsidP="000E69B1">
            <w:pPr>
              <w:jc w:val="center"/>
              <w:rPr>
                <w:color w:val="000000" w:themeColor="text1"/>
                <w:lang w:val="en-US"/>
              </w:rPr>
            </w:pPr>
            <w:r>
              <w:rPr>
                <w:color w:val="000000" w:themeColor="text1"/>
                <w:lang w:val="en-US"/>
              </w:rPr>
              <w:t>1 Foot; 1 Lower leg; 1 Mid-tail; 1 Thigh</w:t>
            </w:r>
          </w:p>
        </w:tc>
        <w:tc>
          <w:tcPr>
            <w:tcW w:w="2452" w:type="dxa"/>
          </w:tcPr>
          <w:p w14:paraId="741E4291" w14:textId="1A21BA3B" w:rsidR="0070184B" w:rsidRDefault="0070184B" w:rsidP="000E69B1">
            <w:pPr>
              <w:jc w:val="center"/>
              <w:rPr>
                <w:color w:val="000000" w:themeColor="text1"/>
                <w:lang w:val="en-US"/>
              </w:rPr>
            </w:pPr>
            <w:r>
              <w:rPr>
                <w:color w:val="000000" w:themeColor="text1"/>
                <w:lang w:val="en-US"/>
              </w:rPr>
              <w:t>Playing</w:t>
            </w:r>
          </w:p>
        </w:tc>
      </w:tr>
      <w:tr w:rsidR="0070184B" w14:paraId="4A854725" w14:textId="77777777" w:rsidTr="000E69B1">
        <w:tc>
          <w:tcPr>
            <w:tcW w:w="816" w:type="dxa"/>
          </w:tcPr>
          <w:p w14:paraId="5DC47A6B" w14:textId="7B580F2F" w:rsidR="0070184B" w:rsidRDefault="0070184B" w:rsidP="000E69B1">
            <w:pPr>
              <w:jc w:val="center"/>
              <w:rPr>
                <w:color w:val="000000" w:themeColor="text1"/>
                <w:lang w:val="en-US"/>
              </w:rPr>
            </w:pPr>
            <w:r>
              <w:rPr>
                <w:color w:val="000000" w:themeColor="text1"/>
                <w:lang w:val="en-US"/>
              </w:rPr>
              <w:t>9</w:t>
            </w:r>
          </w:p>
        </w:tc>
        <w:tc>
          <w:tcPr>
            <w:tcW w:w="576" w:type="dxa"/>
          </w:tcPr>
          <w:p w14:paraId="55993156" w14:textId="4D2E5672" w:rsidR="0070184B" w:rsidRDefault="0070184B" w:rsidP="000E69B1">
            <w:pPr>
              <w:jc w:val="center"/>
              <w:rPr>
                <w:color w:val="000000" w:themeColor="text1"/>
                <w:lang w:val="en-US"/>
              </w:rPr>
            </w:pPr>
            <w:r>
              <w:rPr>
                <w:color w:val="000000" w:themeColor="text1"/>
                <w:lang w:val="en-US"/>
              </w:rPr>
              <w:t>F</w:t>
            </w:r>
          </w:p>
        </w:tc>
        <w:tc>
          <w:tcPr>
            <w:tcW w:w="1128" w:type="dxa"/>
          </w:tcPr>
          <w:p w14:paraId="7106A19B" w14:textId="2D20C74A" w:rsidR="0070184B" w:rsidRDefault="0070184B" w:rsidP="000E69B1">
            <w:pPr>
              <w:jc w:val="center"/>
              <w:rPr>
                <w:color w:val="000000" w:themeColor="text1"/>
                <w:lang w:val="en-US"/>
              </w:rPr>
            </w:pPr>
            <w:r>
              <w:rPr>
                <w:color w:val="000000" w:themeColor="text1"/>
                <w:lang w:val="en-US"/>
              </w:rPr>
              <w:t>Adult</w:t>
            </w:r>
          </w:p>
        </w:tc>
        <w:tc>
          <w:tcPr>
            <w:tcW w:w="1466" w:type="dxa"/>
          </w:tcPr>
          <w:p w14:paraId="2672B0B2" w14:textId="0E2DD759"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18F15A08" w14:textId="56FE063F" w:rsidR="0070184B" w:rsidRDefault="0070184B" w:rsidP="000E69B1">
            <w:pPr>
              <w:jc w:val="center"/>
              <w:rPr>
                <w:color w:val="000000" w:themeColor="text1"/>
                <w:lang w:val="en-US"/>
              </w:rPr>
            </w:pPr>
            <w:r>
              <w:rPr>
                <w:color w:val="000000" w:themeColor="text1"/>
                <w:lang w:val="en-US"/>
              </w:rPr>
              <w:t>2</w:t>
            </w:r>
          </w:p>
        </w:tc>
        <w:tc>
          <w:tcPr>
            <w:tcW w:w="1775" w:type="dxa"/>
          </w:tcPr>
          <w:p w14:paraId="7E17B5AD" w14:textId="0C0DA807" w:rsidR="0070184B" w:rsidRDefault="0070184B" w:rsidP="000E69B1">
            <w:pPr>
              <w:jc w:val="center"/>
              <w:rPr>
                <w:color w:val="000000" w:themeColor="text1"/>
                <w:lang w:val="en-US"/>
              </w:rPr>
            </w:pPr>
            <w:r>
              <w:rPr>
                <w:color w:val="000000" w:themeColor="text1"/>
                <w:lang w:val="en-US"/>
              </w:rPr>
              <w:t>Lower leg</w:t>
            </w:r>
          </w:p>
        </w:tc>
        <w:tc>
          <w:tcPr>
            <w:tcW w:w="2452" w:type="dxa"/>
          </w:tcPr>
          <w:p w14:paraId="6EA1A6B4" w14:textId="14EF7B9E" w:rsidR="0070184B" w:rsidRDefault="0070184B" w:rsidP="000E69B1">
            <w:pPr>
              <w:jc w:val="center"/>
              <w:rPr>
                <w:color w:val="000000" w:themeColor="text1"/>
                <w:lang w:val="en-US"/>
              </w:rPr>
            </w:pPr>
            <w:r>
              <w:rPr>
                <w:color w:val="000000" w:themeColor="text1"/>
                <w:lang w:val="en-US"/>
              </w:rPr>
              <w:t>Walking</w:t>
            </w:r>
          </w:p>
        </w:tc>
      </w:tr>
      <w:tr w:rsidR="0070184B" w14:paraId="3345BF0C" w14:textId="77777777" w:rsidTr="000E69B1">
        <w:tc>
          <w:tcPr>
            <w:tcW w:w="816" w:type="dxa"/>
          </w:tcPr>
          <w:p w14:paraId="760724BD" w14:textId="2F90979F" w:rsidR="0070184B" w:rsidRDefault="0070184B" w:rsidP="000E69B1">
            <w:pPr>
              <w:jc w:val="center"/>
              <w:rPr>
                <w:color w:val="000000" w:themeColor="text1"/>
                <w:lang w:val="en-US"/>
              </w:rPr>
            </w:pPr>
            <w:r>
              <w:rPr>
                <w:color w:val="000000" w:themeColor="text1"/>
                <w:lang w:val="en-US"/>
              </w:rPr>
              <w:t>10</w:t>
            </w:r>
          </w:p>
        </w:tc>
        <w:tc>
          <w:tcPr>
            <w:tcW w:w="576" w:type="dxa"/>
          </w:tcPr>
          <w:p w14:paraId="0B195FBF" w14:textId="697E05AB" w:rsidR="0070184B" w:rsidRDefault="0070184B" w:rsidP="000E69B1">
            <w:pPr>
              <w:jc w:val="center"/>
              <w:rPr>
                <w:color w:val="000000" w:themeColor="text1"/>
                <w:lang w:val="en-US"/>
              </w:rPr>
            </w:pPr>
            <w:r>
              <w:rPr>
                <w:color w:val="000000" w:themeColor="text1"/>
                <w:lang w:val="en-US"/>
              </w:rPr>
              <w:t>M</w:t>
            </w:r>
          </w:p>
        </w:tc>
        <w:tc>
          <w:tcPr>
            <w:tcW w:w="1128" w:type="dxa"/>
          </w:tcPr>
          <w:p w14:paraId="677AEA3E" w14:textId="6ADCE16F" w:rsidR="0070184B" w:rsidRDefault="0070184B" w:rsidP="000E69B1">
            <w:pPr>
              <w:jc w:val="center"/>
              <w:rPr>
                <w:color w:val="000000" w:themeColor="text1"/>
                <w:lang w:val="en-US"/>
              </w:rPr>
            </w:pPr>
            <w:r>
              <w:rPr>
                <w:color w:val="000000" w:themeColor="text1"/>
                <w:lang w:val="en-US"/>
              </w:rPr>
              <w:t>Adult</w:t>
            </w:r>
          </w:p>
        </w:tc>
        <w:tc>
          <w:tcPr>
            <w:tcW w:w="1466" w:type="dxa"/>
          </w:tcPr>
          <w:p w14:paraId="71792DC7" w14:textId="0FAB320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0DE22A7" w14:textId="6A427CFF" w:rsidR="0070184B" w:rsidRDefault="0070184B" w:rsidP="000E69B1">
            <w:pPr>
              <w:jc w:val="center"/>
              <w:rPr>
                <w:color w:val="000000" w:themeColor="text1"/>
                <w:lang w:val="en-US"/>
              </w:rPr>
            </w:pPr>
            <w:r>
              <w:rPr>
                <w:color w:val="000000" w:themeColor="text1"/>
                <w:lang w:val="en-US"/>
              </w:rPr>
              <w:t>1</w:t>
            </w:r>
          </w:p>
        </w:tc>
        <w:tc>
          <w:tcPr>
            <w:tcW w:w="1775" w:type="dxa"/>
          </w:tcPr>
          <w:p w14:paraId="74E44824" w14:textId="6EB45C1C" w:rsidR="0070184B" w:rsidRDefault="0070184B" w:rsidP="000E69B1">
            <w:pPr>
              <w:jc w:val="center"/>
              <w:rPr>
                <w:color w:val="000000" w:themeColor="text1"/>
                <w:lang w:val="en-US"/>
              </w:rPr>
            </w:pPr>
            <w:r>
              <w:rPr>
                <w:color w:val="000000" w:themeColor="text1"/>
                <w:lang w:val="en-US"/>
              </w:rPr>
              <w:t>Thigh</w:t>
            </w:r>
          </w:p>
        </w:tc>
        <w:tc>
          <w:tcPr>
            <w:tcW w:w="2452" w:type="dxa"/>
          </w:tcPr>
          <w:p w14:paraId="74B0875C" w14:textId="31F46240" w:rsidR="0070184B" w:rsidRDefault="0070184B" w:rsidP="000E69B1">
            <w:pPr>
              <w:jc w:val="center"/>
              <w:rPr>
                <w:color w:val="000000" w:themeColor="text1"/>
                <w:lang w:val="en-US"/>
              </w:rPr>
            </w:pPr>
            <w:r>
              <w:rPr>
                <w:color w:val="000000" w:themeColor="text1"/>
                <w:lang w:val="en-US"/>
              </w:rPr>
              <w:t>Walking</w:t>
            </w:r>
          </w:p>
        </w:tc>
      </w:tr>
      <w:tr w:rsidR="0070184B" w14:paraId="4689A433" w14:textId="77777777" w:rsidTr="000E69B1">
        <w:tc>
          <w:tcPr>
            <w:tcW w:w="816" w:type="dxa"/>
          </w:tcPr>
          <w:p w14:paraId="15BEF51F" w14:textId="3A21E3E1" w:rsidR="0070184B" w:rsidRDefault="0070184B" w:rsidP="000E69B1">
            <w:pPr>
              <w:jc w:val="center"/>
              <w:rPr>
                <w:color w:val="000000" w:themeColor="text1"/>
                <w:lang w:val="en-US"/>
              </w:rPr>
            </w:pPr>
            <w:r>
              <w:rPr>
                <w:color w:val="000000" w:themeColor="text1"/>
                <w:lang w:val="en-US"/>
              </w:rPr>
              <w:t>11</w:t>
            </w:r>
          </w:p>
        </w:tc>
        <w:tc>
          <w:tcPr>
            <w:tcW w:w="576" w:type="dxa"/>
          </w:tcPr>
          <w:p w14:paraId="59CE5DDB" w14:textId="22AC5A2C" w:rsidR="0070184B" w:rsidRDefault="0070184B" w:rsidP="000E69B1">
            <w:pPr>
              <w:jc w:val="center"/>
              <w:rPr>
                <w:color w:val="000000" w:themeColor="text1"/>
                <w:lang w:val="en-US"/>
              </w:rPr>
            </w:pPr>
            <w:r>
              <w:rPr>
                <w:color w:val="000000" w:themeColor="text1"/>
                <w:lang w:val="en-US"/>
              </w:rPr>
              <w:t>F</w:t>
            </w:r>
          </w:p>
        </w:tc>
        <w:tc>
          <w:tcPr>
            <w:tcW w:w="1128" w:type="dxa"/>
          </w:tcPr>
          <w:p w14:paraId="5CF39238" w14:textId="1F554888" w:rsidR="0070184B" w:rsidRDefault="0070184B" w:rsidP="000E69B1">
            <w:pPr>
              <w:jc w:val="center"/>
              <w:rPr>
                <w:color w:val="000000" w:themeColor="text1"/>
                <w:lang w:val="en-US"/>
              </w:rPr>
            </w:pPr>
            <w:r>
              <w:rPr>
                <w:color w:val="000000" w:themeColor="text1"/>
                <w:lang w:val="en-US"/>
              </w:rPr>
              <w:t>Brown Infant</w:t>
            </w:r>
          </w:p>
        </w:tc>
        <w:tc>
          <w:tcPr>
            <w:tcW w:w="1466" w:type="dxa"/>
          </w:tcPr>
          <w:p w14:paraId="073D4B42" w14:textId="285ACF55" w:rsidR="0070184B" w:rsidRDefault="0070184B" w:rsidP="000E69B1">
            <w:pPr>
              <w:jc w:val="center"/>
              <w:rPr>
                <w:color w:val="000000" w:themeColor="text1"/>
                <w:lang w:val="en-US"/>
              </w:rPr>
            </w:pPr>
            <w:r>
              <w:rPr>
                <w:color w:val="000000" w:themeColor="text1"/>
                <w:lang w:val="en-US"/>
              </w:rPr>
              <w:t>L</w:t>
            </w:r>
          </w:p>
        </w:tc>
        <w:tc>
          <w:tcPr>
            <w:tcW w:w="1137" w:type="dxa"/>
          </w:tcPr>
          <w:p w14:paraId="557CDF71" w14:textId="13C221E0" w:rsidR="0070184B" w:rsidRDefault="0070184B" w:rsidP="000E69B1">
            <w:pPr>
              <w:jc w:val="center"/>
              <w:rPr>
                <w:color w:val="000000" w:themeColor="text1"/>
                <w:lang w:val="en-US"/>
              </w:rPr>
            </w:pPr>
            <w:r>
              <w:rPr>
                <w:color w:val="000000" w:themeColor="text1"/>
                <w:lang w:val="en-US"/>
              </w:rPr>
              <w:t>1</w:t>
            </w:r>
          </w:p>
        </w:tc>
        <w:tc>
          <w:tcPr>
            <w:tcW w:w="1775" w:type="dxa"/>
          </w:tcPr>
          <w:p w14:paraId="3294E24B" w14:textId="618E9ABD" w:rsidR="0070184B" w:rsidRDefault="0070184B" w:rsidP="000E69B1">
            <w:pPr>
              <w:jc w:val="center"/>
              <w:rPr>
                <w:color w:val="000000" w:themeColor="text1"/>
                <w:lang w:val="en-US"/>
              </w:rPr>
            </w:pPr>
            <w:r>
              <w:rPr>
                <w:color w:val="000000" w:themeColor="text1"/>
                <w:lang w:val="en-US"/>
              </w:rPr>
              <w:t>Thigh</w:t>
            </w:r>
          </w:p>
        </w:tc>
        <w:tc>
          <w:tcPr>
            <w:tcW w:w="2452" w:type="dxa"/>
          </w:tcPr>
          <w:p w14:paraId="14BA34D6" w14:textId="1AFAC1E8" w:rsidR="0070184B" w:rsidRDefault="0070184B" w:rsidP="000E69B1">
            <w:pPr>
              <w:jc w:val="center"/>
              <w:rPr>
                <w:color w:val="000000" w:themeColor="text1"/>
                <w:lang w:val="en-US"/>
              </w:rPr>
            </w:pPr>
            <w:r>
              <w:rPr>
                <w:color w:val="000000" w:themeColor="text1"/>
                <w:lang w:val="en-US"/>
              </w:rPr>
              <w:t>Running</w:t>
            </w:r>
          </w:p>
        </w:tc>
      </w:tr>
      <w:tr w:rsidR="0070184B" w14:paraId="2D8D4C31" w14:textId="77777777" w:rsidTr="000E69B1">
        <w:tc>
          <w:tcPr>
            <w:tcW w:w="816" w:type="dxa"/>
          </w:tcPr>
          <w:p w14:paraId="296D03AF" w14:textId="2BB92C80" w:rsidR="0070184B" w:rsidRDefault="0070184B" w:rsidP="000E69B1">
            <w:pPr>
              <w:jc w:val="center"/>
              <w:rPr>
                <w:color w:val="000000" w:themeColor="text1"/>
                <w:lang w:val="en-US"/>
              </w:rPr>
            </w:pPr>
            <w:r>
              <w:rPr>
                <w:color w:val="000000" w:themeColor="text1"/>
                <w:lang w:val="en-US"/>
              </w:rPr>
              <w:t>12</w:t>
            </w:r>
          </w:p>
        </w:tc>
        <w:tc>
          <w:tcPr>
            <w:tcW w:w="576" w:type="dxa"/>
          </w:tcPr>
          <w:p w14:paraId="56330B2B" w14:textId="490C16C9" w:rsidR="0070184B" w:rsidRDefault="0070184B" w:rsidP="000E69B1">
            <w:pPr>
              <w:jc w:val="center"/>
              <w:rPr>
                <w:color w:val="000000" w:themeColor="text1"/>
                <w:lang w:val="en-US"/>
              </w:rPr>
            </w:pPr>
            <w:r>
              <w:rPr>
                <w:color w:val="000000" w:themeColor="text1"/>
                <w:lang w:val="en-US"/>
              </w:rPr>
              <w:t>F</w:t>
            </w:r>
          </w:p>
        </w:tc>
        <w:tc>
          <w:tcPr>
            <w:tcW w:w="1128" w:type="dxa"/>
          </w:tcPr>
          <w:p w14:paraId="7F404C1B" w14:textId="34FB8AC6"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0B49FB1" w14:textId="73A572DA"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C5F3B1F" w14:textId="199A3CAF" w:rsidR="0070184B" w:rsidRDefault="0070184B" w:rsidP="000E69B1">
            <w:pPr>
              <w:jc w:val="center"/>
              <w:rPr>
                <w:color w:val="000000" w:themeColor="text1"/>
                <w:lang w:val="en-US"/>
              </w:rPr>
            </w:pPr>
            <w:r>
              <w:rPr>
                <w:color w:val="000000" w:themeColor="text1"/>
                <w:lang w:val="en-US"/>
              </w:rPr>
              <w:t>2</w:t>
            </w:r>
          </w:p>
        </w:tc>
        <w:tc>
          <w:tcPr>
            <w:tcW w:w="1775" w:type="dxa"/>
          </w:tcPr>
          <w:p w14:paraId="3C6BC45E" w14:textId="580E5A13" w:rsidR="0070184B" w:rsidRDefault="0070184B" w:rsidP="000E69B1">
            <w:pPr>
              <w:jc w:val="center"/>
              <w:rPr>
                <w:color w:val="000000" w:themeColor="text1"/>
                <w:lang w:val="en-US"/>
              </w:rPr>
            </w:pPr>
            <w:r>
              <w:rPr>
                <w:color w:val="000000" w:themeColor="text1"/>
                <w:lang w:val="en-US"/>
              </w:rPr>
              <w:t>Forearm</w:t>
            </w:r>
          </w:p>
        </w:tc>
        <w:tc>
          <w:tcPr>
            <w:tcW w:w="2452" w:type="dxa"/>
          </w:tcPr>
          <w:p w14:paraId="0D591528" w14:textId="3F68C5E4" w:rsidR="0070184B" w:rsidRDefault="0070184B" w:rsidP="000E69B1">
            <w:pPr>
              <w:jc w:val="center"/>
              <w:rPr>
                <w:color w:val="000000" w:themeColor="text1"/>
                <w:lang w:val="en-US"/>
              </w:rPr>
            </w:pPr>
            <w:r>
              <w:rPr>
                <w:color w:val="000000" w:themeColor="text1"/>
                <w:lang w:val="en-US"/>
              </w:rPr>
              <w:t>Removed and eaten</w:t>
            </w:r>
          </w:p>
        </w:tc>
      </w:tr>
      <w:tr w:rsidR="0070184B" w14:paraId="42A21015" w14:textId="77777777" w:rsidTr="000E69B1">
        <w:tc>
          <w:tcPr>
            <w:tcW w:w="816" w:type="dxa"/>
          </w:tcPr>
          <w:p w14:paraId="20B0B12B" w14:textId="608C55C6" w:rsidR="0070184B" w:rsidRDefault="0070184B" w:rsidP="000E69B1">
            <w:pPr>
              <w:jc w:val="center"/>
              <w:rPr>
                <w:color w:val="000000" w:themeColor="text1"/>
                <w:lang w:val="en-US"/>
              </w:rPr>
            </w:pPr>
            <w:r>
              <w:rPr>
                <w:color w:val="000000" w:themeColor="text1"/>
                <w:lang w:val="en-US"/>
              </w:rPr>
              <w:t>13</w:t>
            </w:r>
          </w:p>
        </w:tc>
        <w:tc>
          <w:tcPr>
            <w:tcW w:w="576" w:type="dxa"/>
          </w:tcPr>
          <w:p w14:paraId="35898F65" w14:textId="6FD2FDD3" w:rsidR="0070184B" w:rsidRDefault="0070184B" w:rsidP="000E69B1">
            <w:pPr>
              <w:jc w:val="center"/>
              <w:rPr>
                <w:color w:val="000000" w:themeColor="text1"/>
                <w:lang w:val="en-US"/>
              </w:rPr>
            </w:pPr>
            <w:r>
              <w:rPr>
                <w:color w:val="000000" w:themeColor="text1"/>
                <w:lang w:val="en-US"/>
              </w:rPr>
              <w:t>F</w:t>
            </w:r>
          </w:p>
        </w:tc>
        <w:tc>
          <w:tcPr>
            <w:tcW w:w="1128" w:type="dxa"/>
          </w:tcPr>
          <w:p w14:paraId="794EE82F" w14:textId="05A6BAF0" w:rsidR="0070184B" w:rsidRDefault="0070184B" w:rsidP="000E69B1">
            <w:pPr>
              <w:jc w:val="center"/>
              <w:rPr>
                <w:color w:val="000000" w:themeColor="text1"/>
                <w:lang w:val="en-US"/>
              </w:rPr>
            </w:pPr>
            <w:r>
              <w:rPr>
                <w:color w:val="000000" w:themeColor="text1"/>
                <w:lang w:val="en-US"/>
              </w:rPr>
              <w:t>Black Infant</w:t>
            </w:r>
          </w:p>
        </w:tc>
        <w:tc>
          <w:tcPr>
            <w:tcW w:w="1466" w:type="dxa"/>
          </w:tcPr>
          <w:p w14:paraId="632E52C0" w14:textId="2D341BFE"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3297D60" w14:textId="4D16C2CA" w:rsidR="0070184B" w:rsidRDefault="0070184B" w:rsidP="000E69B1">
            <w:pPr>
              <w:jc w:val="center"/>
              <w:rPr>
                <w:color w:val="000000" w:themeColor="text1"/>
                <w:lang w:val="en-US"/>
              </w:rPr>
            </w:pPr>
            <w:r>
              <w:rPr>
                <w:color w:val="000000" w:themeColor="text1"/>
                <w:lang w:val="en-US"/>
              </w:rPr>
              <w:t>1</w:t>
            </w:r>
          </w:p>
        </w:tc>
        <w:tc>
          <w:tcPr>
            <w:tcW w:w="1775" w:type="dxa"/>
          </w:tcPr>
          <w:p w14:paraId="69BB7562" w14:textId="603291BE" w:rsidR="0070184B" w:rsidRDefault="0070184B" w:rsidP="000E69B1">
            <w:pPr>
              <w:jc w:val="center"/>
              <w:rPr>
                <w:color w:val="000000" w:themeColor="text1"/>
                <w:lang w:val="en-US"/>
              </w:rPr>
            </w:pPr>
            <w:r>
              <w:rPr>
                <w:color w:val="000000" w:themeColor="text1"/>
                <w:lang w:val="en-US"/>
              </w:rPr>
              <w:t>Upper arm</w:t>
            </w:r>
          </w:p>
        </w:tc>
        <w:tc>
          <w:tcPr>
            <w:tcW w:w="2452" w:type="dxa"/>
          </w:tcPr>
          <w:p w14:paraId="57932292" w14:textId="5A2BB655" w:rsidR="0070184B" w:rsidRDefault="0070184B" w:rsidP="000E69B1">
            <w:pPr>
              <w:jc w:val="center"/>
              <w:rPr>
                <w:color w:val="000000" w:themeColor="text1"/>
                <w:lang w:val="en-US"/>
              </w:rPr>
            </w:pPr>
            <w:r>
              <w:rPr>
                <w:color w:val="000000" w:themeColor="text1"/>
                <w:lang w:val="en-US"/>
              </w:rPr>
              <w:t>Removed and eaten</w:t>
            </w:r>
          </w:p>
        </w:tc>
      </w:tr>
      <w:tr w:rsidR="0070184B" w:rsidRPr="007F3A16" w14:paraId="01974ADF" w14:textId="77777777" w:rsidTr="000E69B1">
        <w:tc>
          <w:tcPr>
            <w:tcW w:w="816" w:type="dxa"/>
          </w:tcPr>
          <w:p w14:paraId="5E4FD5AF" w14:textId="21ED8FD4" w:rsidR="0070184B" w:rsidRDefault="0070184B" w:rsidP="000E69B1">
            <w:pPr>
              <w:jc w:val="center"/>
              <w:rPr>
                <w:color w:val="000000" w:themeColor="text1"/>
                <w:lang w:val="en-US"/>
              </w:rPr>
            </w:pPr>
            <w:r>
              <w:rPr>
                <w:color w:val="000000" w:themeColor="text1"/>
                <w:lang w:val="en-US"/>
              </w:rPr>
              <w:t>14</w:t>
            </w:r>
          </w:p>
        </w:tc>
        <w:tc>
          <w:tcPr>
            <w:tcW w:w="576" w:type="dxa"/>
          </w:tcPr>
          <w:p w14:paraId="37C59588" w14:textId="0C607B92" w:rsidR="0070184B" w:rsidRDefault="0070184B" w:rsidP="000E69B1">
            <w:pPr>
              <w:jc w:val="center"/>
              <w:rPr>
                <w:color w:val="000000" w:themeColor="text1"/>
                <w:lang w:val="en-US"/>
              </w:rPr>
            </w:pPr>
            <w:r>
              <w:rPr>
                <w:color w:val="000000" w:themeColor="text1"/>
                <w:lang w:val="en-US"/>
              </w:rPr>
              <w:t>F</w:t>
            </w:r>
          </w:p>
        </w:tc>
        <w:tc>
          <w:tcPr>
            <w:tcW w:w="1128" w:type="dxa"/>
          </w:tcPr>
          <w:p w14:paraId="32065F05" w14:textId="00E3C0C0" w:rsidR="0070184B" w:rsidRDefault="0070184B" w:rsidP="000E69B1">
            <w:pPr>
              <w:jc w:val="center"/>
              <w:rPr>
                <w:color w:val="000000" w:themeColor="text1"/>
                <w:lang w:val="en-US"/>
              </w:rPr>
            </w:pPr>
            <w:r>
              <w:rPr>
                <w:color w:val="000000" w:themeColor="text1"/>
                <w:lang w:val="en-US"/>
              </w:rPr>
              <w:t>Adult</w:t>
            </w:r>
          </w:p>
        </w:tc>
        <w:tc>
          <w:tcPr>
            <w:tcW w:w="1466" w:type="dxa"/>
          </w:tcPr>
          <w:p w14:paraId="397809C6" w14:textId="4322B06C"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4D1BCB4B" w14:textId="78B1DB6B" w:rsidR="0070184B" w:rsidRDefault="0070184B" w:rsidP="000E69B1">
            <w:pPr>
              <w:jc w:val="center"/>
              <w:rPr>
                <w:color w:val="000000" w:themeColor="text1"/>
                <w:lang w:val="en-US"/>
              </w:rPr>
            </w:pPr>
            <w:r>
              <w:rPr>
                <w:color w:val="000000" w:themeColor="text1"/>
                <w:lang w:val="en-US"/>
              </w:rPr>
              <w:t>1</w:t>
            </w:r>
          </w:p>
        </w:tc>
        <w:tc>
          <w:tcPr>
            <w:tcW w:w="1775" w:type="dxa"/>
          </w:tcPr>
          <w:p w14:paraId="3E52D855" w14:textId="6589D056" w:rsidR="0070184B" w:rsidRDefault="0070184B" w:rsidP="000E69B1">
            <w:pPr>
              <w:jc w:val="center"/>
              <w:rPr>
                <w:color w:val="000000" w:themeColor="text1"/>
                <w:lang w:val="en-US"/>
              </w:rPr>
            </w:pPr>
            <w:r>
              <w:rPr>
                <w:color w:val="000000" w:themeColor="text1"/>
                <w:lang w:val="en-US"/>
              </w:rPr>
              <w:t>Hindquarters</w:t>
            </w:r>
          </w:p>
        </w:tc>
        <w:tc>
          <w:tcPr>
            <w:tcW w:w="2452" w:type="dxa"/>
          </w:tcPr>
          <w:p w14:paraId="0B4217CA" w14:textId="2E518B2A" w:rsidR="0070184B" w:rsidRDefault="0070184B" w:rsidP="000E69B1">
            <w:pPr>
              <w:jc w:val="center"/>
              <w:rPr>
                <w:color w:val="000000" w:themeColor="text1"/>
                <w:lang w:val="en-US"/>
              </w:rPr>
            </w:pPr>
            <w:r>
              <w:rPr>
                <w:color w:val="000000" w:themeColor="text1"/>
                <w:lang w:val="en-US"/>
              </w:rPr>
              <w:t>Removed by individual A while grooming B; attempted to eat but interrupted by individual C</w:t>
            </w:r>
            <w:r w:rsidR="00F304F1">
              <w:rPr>
                <w:color w:val="000000" w:themeColor="text1"/>
                <w:lang w:val="en-US"/>
              </w:rPr>
              <w:t>; transferred to C’s arm</w:t>
            </w:r>
          </w:p>
        </w:tc>
      </w:tr>
      <w:tr w:rsidR="0070184B" w:rsidRPr="007F3A16" w14:paraId="6CD65B12" w14:textId="77777777" w:rsidTr="000E69B1">
        <w:tc>
          <w:tcPr>
            <w:tcW w:w="816" w:type="dxa"/>
          </w:tcPr>
          <w:p w14:paraId="2420001D" w14:textId="1853F060" w:rsidR="0070184B" w:rsidRDefault="0070184B" w:rsidP="000E69B1">
            <w:pPr>
              <w:jc w:val="center"/>
              <w:rPr>
                <w:color w:val="000000" w:themeColor="text1"/>
                <w:lang w:val="en-US"/>
              </w:rPr>
            </w:pPr>
            <w:r>
              <w:rPr>
                <w:color w:val="000000" w:themeColor="text1"/>
                <w:lang w:val="en-US"/>
              </w:rPr>
              <w:t>15</w:t>
            </w:r>
          </w:p>
        </w:tc>
        <w:tc>
          <w:tcPr>
            <w:tcW w:w="576" w:type="dxa"/>
          </w:tcPr>
          <w:p w14:paraId="7AB12DBA" w14:textId="0D1703AB" w:rsidR="0070184B" w:rsidRDefault="0070184B" w:rsidP="000E69B1">
            <w:pPr>
              <w:jc w:val="center"/>
              <w:rPr>
                <w:color w:val="000000" w:themeColor="text1"/>
                <w:lang w:val="en-US"/>
              </w:rPr>
            </w:pPr>
            <w:r>
              <w:rPr>
                <w:color w:val="000000" w:themeColor="text1"/>
                <w:lang w:val="en-US"/>
              </w:rPr>
              <w:t>F</w:t>
            </w:r>
          </w:p>
        </w:tc>
        <w:tc>
          <w:tcPr>
            <w:tcW w:w="1128" w:type="dxa"/>
          </w:tcPr>
          <w:p w14:paraId="7A343210" w14:textId="05A68498" w:rsidR="0070184B" w:rsidRDefault="0070184B" w:rsidP="000E69B1">
            <w:pPr>
              <w:jc w:val="center"/>
              <w:rPr>
                <w:color w:val="000000" w:themeColor="text1"/>
                <w:lang w:val="en-US"/>
              </w:rPr>
            </w:pPr>
            <w:r>
              <w:rPr>
                <w:color w:val="000000" w:themeColor="text1"/>
                <w:lang w:val="en-US"/>
              </w:rPr>
              <w:t>Brown Infant</w:t>
            </w:r>
          </w:p>
        </w:tc>
        <w:tc>
          <w:tcPr>
            <w:tcW w:w="1466" w:type="dxa"/>
          </w:tcPr>
          <w:p w14:paraId="3F719137" w14:textId="24D6EE3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2DCB922" w14:textId="3C6B1575" w:rsidR="0070184B" w:rsidRDefault="0070184B" w:rsidP="000E69B1">
            <w:pPr>
              <w:jc w:val="center"/>
              <w:rPr>
                <w:color w:val="000000" w:themeColor="text1"/>
                <w:lang w:val="en-US"/>
              </w:rPr>
            </w:pPr>
            <w:r>
              <w:rPr>
                <w:color w:val="000000" w:themeColor="text1"/>
                <w:lang w:val="en-US"/>
              </w:rPr>
              <w:t>1</w:t>
            </w:r>
          </w:p>
        </w:tc>
        <w:tc>
          <w:tcPr>
            <w:tcW w:w="1775" w:type="dxa"/>
          </w:tcPr>
          <w:p w14:paraId="68B71222" w14:textId="66ABA30C" w:rsidR="0070184B" w:rsidRDefault="0070184B" w:rsidP="000E69B1">
            <w:pPr>
              <w:jc w:val="center"/>
              <w:rPr>
                <w:color w:val="000000" w:themeColor="text1"/>
                <w:lang w:val="en-US"/>
              </w:rPr>
            </w:pPr>
            <w:r>
              <w:rPr>
                <w:color w:val="000000" w:themeColor="text1"/>
                <w:lang w:val="en-US"/>
              </w:rPr>
              <w:t>Lower leg</w:t>
            </w:r>
          </w:p>
        </w:tc>
        <w:tc>
          <w:tcPr>
            <w:tcW w:w="2452" w:type="dxa"/>
          </w:tcPr>
          <w:p w14:paraId="523F98D1" w14:textId="1C1C3042" w:rsidR="0070184B" w:rsidRDefault="00F304F1" w:rsidP="000E69B1">
            <w:pPr>
              <w:jc w:val="center"/>
              <w:rPr>
                <w:color w:val="000000" w:themeColor="text1"/>
                <w:lang w:val="en-US"/>
              </w:rPr>
            </w:pPr>
            <w:r>
              <w:rPr>
                <w:color w:val="000000" w:themeColor="text1"/>
                <w:lang w:val="en-US"/>
              </w:rPr>
              <w:t>Removed from fur, inspected, eaten, then spit out</w:t>
            </w:r>
          </w:p>
        </w:tc>
      </w:tr>
      <w:tr w:rsidR="0070184B" w:rsidRPr="007F3A16" w14:paraId="7430AA22" w14:textId="77777777" w:rsidTr="000E69B1">
        <w:tc>
          <w:tcPr>
            <w:tcW w:w="816" w:type="dxa"/>
          </w:tcPr>
          <w:p w14:paraId="4CA0ED02" w14:textId="4ED1D91B" w:rsidR="0070184B" w:rsidRDefault="0070184B" w:rsidP="000E69B1">
            <w:pPr>
              <w:jc w:val="center"/>
              <w:rPr>
                <w:color w:val="000000" w:themeColor="text1"/>
                <w:lang w:val="en-US"/>
              </w:rPr>
            </w:pPr>
            <w:r>
              <w:rPr>
                <w:color w:val="000000" w:themeColor="text1"/>
                <w:lang w:val="en-US"/>
              </w:rPr>
              <w:t>16</w:t>
            </w:r>
          </w:p>
        </w:tc>
        <w:tc>
          <w:tcPr>
            <w:tcW w:w="576" w:type="dxa"/>
          </w:tcPr>
          <w:p w14:paraId="54B14D80" w14:textId="2A035D3F" w:rsidR="0070184B" w:rsidRDefault="0070184B" w:rsidP="000E69B1">
            <w:pPr>
              <w:jc w:val="center"/>
              <w:rPr>
                <w:color w:val="000000" w:themeColor="text1"/>
                <w:lang w:val="en-US"/>
              </w:rPr>
            </w:pPr>
            <w:r>
              <w:rPr>
                <w:color w:val="000000" w:themeColor="text1"/>
                <w:lang w:val="en-US"/>
              </w:rPr>
              <w:t>F</w:t>
            </w:r>
          </w:p>
        </w:tc>
        <w:tc>
          <w:tcPr>
            <w:tcW w:w="1128" w:type="dxa"/>
          </w:tcPr>
          <w:p w14:paraId="30F7174B" w14:textId="442DA387" w:rsidR="0070184B" w:rsidRDefault="0070184B" w:rsidP="000E69B1">
            <w:pPr>
              <w:jc w:val="center"/>
              <w:rPr>
                <w:color w:val="000000" w:themeColor="text1"/>
                <w:lang w:val="en-US"/>
              </w:rPr>
            </w:pPr>
            <w:r>
              <w:rPr>
                <w:color w:val="000000" w:themeColor="text1"/>
                <w:lang w:val="en-US"/>
              </w:rPr>
              <w:t>Adult</w:t>
            </w:r>
          </w:p>
        </w:tc>
        <w:tc>
          <w:tcPr>
            <w:tcW w:w="1466" w:type="dxa"/>
          </w:tcPr>
          <w:p w14:paraId="12457263" w14:textId="647D5253"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D420726" w14:textId="218AD93B" w:rsidR="0070184B" w:rsidRDefault="0070184B" w:rsidP="000E69B1">
            <w:pPr>
              <w:jc w:val="center"/>
              <w:rPr>
                <w:color w:val="000000" w:themeColor="text1"/>
                <w:lang w:val="en-US"/>
              </w:rPr>
            </w:pPr>
            <w:r>
              <w:rPr>
                <w:color w:val="000000" w:themeColor="text1"/>
                <w:lang w:val="en-US"/>
              </w:rPr>
              <w:t>5</w:t>
            </w:r>
          </w:p>
        </w:tc>
        <w:tc>
          <w:tcPr>
            <w:tcW w:w="1775" w:type="dxa"/>
          </w:tcPr>
          <w:p w14:paraId="391905B6" w14:textId="47C29329" w:rsidR="0070184B" w:rsidRDefault="0070184B" w:rsidP="000E69B1">
            <w:pPr>
              <w:jc w:val="center"/>
              <w:rPr>
                <w:color w:val="000000" w:themeColor="text1"/>
                <w:lang w:val="en-US"/>
              </w:rPr>
            </w:pPr>
            <w:r>
              <w:rPr>
                <w:color w:val="000000" w:themeColor="text1"/>
                <w:lang w:val="en-US"/>
              </w:rPr>
              <w:t>Hindquarters</w:t>
            </w:r>
          </w:p>
        </w:tc>
        <w:tc>
          <w:tcPr>
            <w:tcW w:w="2452" w:type="dxa"/>
          </w:tcPr>
          <w:p w14:paraId="0FFCE6D8" w14:textId="1AC098CB" w:rsidR="0070184B" w:rsidRDefault="00F304F1" w:rsidP="000E69B1">
            <w:pPr>
              <w:jc w:val="center"/>
              <w:rPr>
                <w:color w:val="000000" w:themeColor="text1"/>
                <w:lang w:val="en-US"/>
              </w:rPr>
            </w:pPr>
            <w:r>
              <w:rPr>
                <w:color w:val="000000" w:themeColor="text1"/>
                <w:lang w:val="en-US"/>
              </w:rPr>
              <w:t>Sat on plant and acquired entire umbel</w:t>
            </w:r>
          </w:p>
        </w:tc>
      </w:tr>
      <w:tr w:rsidR="0070184B" w14:paraId="277978C3" w14:textId="77777777" w:rsidTr="000E69B1">
        <w:tc>
          <w:tcPr>
            <w:tcW w:w="816" w:type="dxa"/>
          </w:tcPr>
          <w:p w14:paraId="314DB90F" w14:textId="3523AD51" w:rsidR="0070184B" w:rsidRDefault="0070184B" w:rsidP="000E69B1">
            <w:pPr>
              <w:jc w:val="center"/>
              <w:rPr>
                <w:color w:val="000000" w:themeColor="text1"/>
                <w:lang w:val="en-US"/>
              </w:rPr>
            </w:pPr>
            <w:r>
              <w:rPr>
                <w:color w:val="000000" w:themeColor="text1"/>
                <w:lang w:val="en-US"/>
              </w:rPr>
              <w:t>17</w:t>
            </w:r>
          </w:p>
        </w:tc>
        <w:tc>
          <w:tcPr>
            <w:tcW w:w="576" w:type="dxa"/>
          </w:tcPr>
          <w:p w14:paraId="0DC1460D" w14:textId="1A938EE0" w:rsidR="0070184B" w:rsidRDefault="0070184B" w:rsidP="000E69B1">
            <w:pPr>
              <w:jc w:val="center"/>
              <w:rPr>
                <w:color w:val="000000" w:themeColor="text1"/>
                <w:lang w:val="en-US"/>
              </w:rPr>
            </w:pPr>
            <w:r>
              <w:rPr>
                <w:color w:val="000000" w:themeColor="text1"/>
                <w:lang w:val="en-US"/>
              </w:rPr>
              <w:t>F</w:t>
            </w:r>
          </w:p>
        </w:tc>
        <w:tc>
          <w:tcPr>
            <w:tcW w:w="1128" w:type="dxa"/>
          </w:tcPr>
          <w:p w14:paraId="4AA923C8" w14:textId="2B2C35CD" w:rsidR="0070184B" w:rsidRDefault="0070184B" w:rsidP="000E69B1">
            <w:pPr>
              <w:jc w:val="center"/>
              <w:rPr>
                <w:color w:val="000000" w:themeColor="text1"/>
                <w:lang w:val="en-US"/>
              </w:rPr>
            </w:pPr>
            <w:r>
              <w:rPr>
                <w:color w:val="000000" w:themeColor="text1"/>
                <w:lang w:val="en-US"/>
              </w:rPr>
              <w:t>Adult</w:t>
            </w:r>
          </w:p>
        </w:tc>
        <w:tc>
          <w:tcPr>
            <w:tcW w:w="1466" w:type="dxa"/>
          </w:tcPr>
          <w:p w14:paraId="55CE9F4C" w14:textId="36CC29A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72C2192C" w14:textId="66BC7171" w:rsidR="0070184B" w:rsidRDefault="0070184B" w:rsidP="000E69B1">
            <w:pPr>
              <w:jc w:val="center"/>
              <w:rPr>
                <w:color w:val="000000" w:themeColor="text1"/>
                <w:lang w:val="en-US"/>
              </w:rPr>
            </w:pPr>
            <w:r>
              <w:rPr>
                <w:color w:val="000000" w:themeColor="text1"/>
                <w:lang w:val="en-US"/>
              </w:rPr>
              <w:t>1</w:t>
            </w:r>
          </w:p>
        </w:tc>
        <w:tc>
          <w:tcPr>
            <w:tcW w:w="1775" w:type="dxa"/>
          </w:tcPr>
          <w:p w14:paraId="1B4CA2C6" w14:textId="771592E0" w:rsidR="0070184B" w:rsidRDefault="0070184B" w:rsidP="000E69B1">
            <w:pPr>
              <w:jc w:val="center"/>
              <w:rPr>
                <w:color w:val="000000" w:themeColor="text1"/>
                <w:lang w:val="en-US"/>
              </w:rPr>
            </w:pPr>
            <w:r>
              <w:rPr>
                <w:color w:val="000000" w:themeColor="text1"/>
                <w:lang w:val="en-US"/>
              </w:rPr>
              <w:t>Proximal tail</w:t>
            </w:r>
          </w:p>
        </w:tc>
        <w:tc>
          <w:tcPr>
            <w:tcW w:w="2452" w:type="dxa"/>
          </w:tcPr>
          <w:p w14:paraId="660D4E15" w14:textId="73EA8F89" w:rsidR="0070184B" w:rsidRDefault="00F304F1" w:rsidP="000E69B1">
            <w:pPr>
              <w:jc w:val="center"/>
              <w:rPr>
                <w:color w:val="000000" w:themeColor="text1"/>
                <w:lang w:val="en-US"/>
              </w:rPr>
            </w:pPr>
            <w:r>
              <w:rPr>
                <w:color w:val="000000" w:themeColor="text1"/>
                <w:lang w:val="en-US"/>
              </w:rPr>
              <w:t>Walking</w:t>
            </w:r>
          </w:p>
        </w:tc>
      </w:tr>
    </w:tbl>
    <w:p w14:paraId="2657175D" w14:textId="1C35D23F" w:rsidR="00DB7213" w:rsidRPr="00681C4C" w:rsidRDefault="00DB7213" w:rsidP="00D518AC">
      <w:pPr>
        <w:spacing w:line="480" w:lineRule="auto"/>
        <w:rPr>
          <w:color w:val="000000" w:themeColor="text1"/>
          <w:lang w:val="en-US"/>
        </w:rPr>
      </w:pPr>
    </w:p>
    <w:p w14:paraId="32F325A9" w14:textId="2FD384CC" w:rsidR="00D518AC" w:rsidRDefault="00031EDE" w:rsidP="00D518AC">
      <w:pPr>
        <w:spacing w:line="480" w:lineRule="auto"/>
        <w:rPr>
          <w:b/>
          <w:color w:val="000000" w:themeColor="text1"/>
          <w:sz w:val="16"/>
          <w:szCs w:val="16"/>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 xml:space="preserve">4. </w:t>
      </w:r>
      <w:r w:rsidR="009555A8">
        <w:rPr>
          <w:color w:val="000000" w:themeColor="text1"/>
          <w:lang w:val="en-US"/>
        </w:rPr>
        <w:t xml:space="preserve">Mean </w:t>
      </w:r>
      <w:r w:rsidR="000E69B1">
        <w:rPr>
          <w:color w:val="000000" w:themeColor="text1"/>
          <w:lang w:val="en-US"/>
        </w:rPr>
        <w:t xml:space="preserve">rate of seed gain and loss by body region. </w:t>
      </w:r>
    </w:p>
    <w:tbl>
      <w:tblPr>
        <w:tblStyle w:val="TableGrid"/>
        <w:tblW w:w="0" w:type="auto"/>
        <w:tblInd w:w="1279" w:type="dxa"/>
        <w:tblLook w:val="04A0" w:firstRow="1" w:lastRow="0" w:firstColumn="1" w:lastColumn="0" w:noHBand="0" w:noVBand="1"/>
      </w:tblPr>
      <w:tblGrid>
        <w:gridCol w:w="1555"/>
        <w:gridCol w:w="2693"/>
        <w:gridCol w:w="2693"/>
      </w:tblGrid>
      <w:tr w:rsidR="000E69B1" w:rsidRPr="007F3A16" w14:paraId="1CDBC191" w14:textId="77777777" w:rsidTr="000E69B1">
        <w:tc>
          <w:tcPr>
            <w:tcW w:w="1555" w:type="dxa"/>
          </w:tcPr>
          <w:p w14:paraId="0FD6A148" w14:textId="04229974" w:rsidR="000E69B1" w:rsidRPr="000E69B1" w:rsidRDefault="000E69B1" w:rsidP="000E69B1">
            <w:pPr>
              <w:spacing w:line="480" w:lineRule="auto"/>
              <w:jc w:val="center"/>
              <w:rPr>
                <w:b/>
                <w:color w:val="000000" w:themeColor="text1"/>
                <w:lang w:val="en-US"/>
              </w:rPr>
            </w:pPr>
            <w:r w:rsidRPr="000E69B1">
              <w:rPr>
                <w:b/>
                <w:color w:val="000000" w:themeColor="text1"/>
                <w:lang w:val="en-US"/>
              </w:rPr>
              <w:t>Body Region</w:t>
            </w:r>
          </w:p>
        </w:tc>
        <w:tc>
          <w:tcPr>
            <w:tcW w:w="2693" w:type="dxa"/>
          </w:tcPr>
          <w:p w14:paraId="37F5EEA5" w14:textId="38CB348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gain one </w:t>
            </w:r>
            <w:proofErr w:type="spellStart"/>
            <w:r>
              <w:rPr>
                <w:b/>
                <w:color w:val="000000" w:themeColor="text1"/>
                <w:lang w:val="en-US"/>
              </w:rPr>
              <w:t>seed</w:t>
            </w:r>
            <w:r w:rsidR="006516AE">
              <w:rPr>
                <w:b/>
                <w:color w:val="000000" w:themeColor="text1"/>
                <w:vertAlign w:val="superscript"/>
                <w:lang w:val="en-US"/>
              </w:rPr>
              <w:t>a</w:t>
            </w:r>
            <w:proofErr w:type="spellEnd"/>
          </w:p>
        </w:tc>
        <w:tc>
          <w:tcPr>
            <w:tcW w:w="2693" w:type="dxa"/>
          </w:tcPr>
          <w:p w14:paraId="70D0FF36" w14:textId="519B9A4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lose one </w:t>
            </w:r>
            <w:proofErr w:type="spellStart"/>
            <w:r>
              <w:rPr>
                <w:b/>
                <w:color w:val="000000" w:themeColor="text1"/>
                <w:lang w:val="en-US"/>
              </w:rPr>
              <w:t>seed</w:t>
            </w:r>
            <w:r w:rsidR="006516AE">
              <w:rPr>
                <w:b/>
                <w:color w:val="000000" w:themeColor="text1"/>
                <w:vertAlign w:val="superscript"/>
                <w:lang w:val="en-US"/>
              </w:rPr>
              <w:t>b</w:t>
            </w:r>
            <w:proofErr w:type="spellEnd"/>
          </w:p>
        </w:tc>
      </w:tr>
      <w:tr w:rsidR="000E69B1" w14:paraId="62FA59A1" w14:textId="77777777" w:rsidTr="000E69B1">
        <w:tc>
          <w:tcPr>
            <w:tcW w:w="1555" w:type="dxa"/>
          </w:tcPr>
          <w:p w14:paraId="359D9066" w14:textId="2D5E17CA" w:rsidR="000E69B1" w:rsidRPr="000E69B1" w:rsidRDefault="00653399" w:rsidP="000E69B1">
            <w:pPr>
              <w:spacing w:line="480" w:lineRule="auto"/>
              <w:jc w:val="center"/>
              <w:rPr>
                <w:b/>
                <w:bCs/>
              </w:rPr>
            </w:pPr>
            <w:r>
              <w:rPr>
                <w:b/>
                <w:bCs/>
              </w:rPr>
              <w:t>Cape</w:t>
            </w:r>
          </w:p>
        </w:tc>
        <w:tc>
          <w:tcPr>
            <w:tcW w:w="2693" w:type="dxa"/>
          </w:tcPr>
          <w:p w14:paraId="78B95FC9" w14:textId="776EED64" w:rsidR="000E69B1" w:rsidRPr="000E69B1" w:rsidRDefault="000E69B1" w:rsidP="000E69B1">
            <w:pPr>
              <w:spacing w:line="480" w:lineRule="auto"/>
              <w:jc w:val="center"/>
              <w:rPr>
                <w:bCs/>
                <w:color w:val="000000" w:themeColor="text1"/>
                <w:lang w:val="en-US"/>
              </w:rPr>
            </w:pPr>
            <w:r w:rsidRPr="000E69B1">
              <w:rPr>
                <w:bCs/>
                <w:color w:val="000000" w:themeColor="text1"/>
                <w:lang w:val="en-US"/>
              </w:rPr>
              <w:t>5 min 6 sec</w:t>
            </w:r>
            <w:r w:rsidR="007D31CA">
              <w:rPr>
                <w:bCs/>
                <w:color w:val="000000" w:themeColor="text1"/>
                <w:lang w:val="en-US"/>
              </w:rPr>
              <w:t>[remove seconds]</w:t>
            </w:r>
          </w:p>
        </w:tc>
        <w:tc>
          <w:tcPr>
            <w:tcW w:w="2693" w:type="dxa"/>
          </w:tcPr>
          <w:p w14:paraId="7A9C8DD7" w14:textId="7BA9AD4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27 min 35 sec</w:t>
            </w:r>
          </w:p>
        </w:tc>
      </w:tr>
      <w:tr w:rsidR="000E69B1" w14:paraId="408410CB" w14:textId="77777777" w:rsidTr="000E69B1">
        <w:tc>
          <w:tcPr>
            <w:tcW w:w="1555" w:type="dxa"/>
          </w:tcPr>
          <w:p w14:paraId="394D5E50" w14:textId="2D4C5B0A" w:rsidR="000E69B1" w:rsidRPr="000E69B1" w:rsidRDefault="000E69B1" w:rsidP="000E69B1">
            <w:pPr>
              <w:spacing w:line="480" w:lineRule="auto"/>
              <w:jc w:val="center"/>
              <w:rPr>
                <w:b/>
                <w:color w:val="000000" w:themeColor="text1"/>
                <w:lang w:val="en-US"/>
              </w:rPr>
            </w:pPr>
            <w:r>
              <w:rPr>
                <w:b/>
                <w:color w:val="000000" w:themeColor="text1"/>
                <w:lang w:val="en-US"/>
              </w:rPr>
              <w:t>Hindlimbs</w:t>
            </w:r>
          </w:p>
        </w:tc>
        <w:tc>
          <w:tcPr>
            <w:tcW w:w="2693" w:type="dxa"/>
          </w:tcPr>
          <w:p w14:paraId="68280152" w14:textId="45872A12" w:rsidR="000E69B1" w:rsidRPr="000E69B1" w:rsidRDefault="000E69B1" w:rsidP="000E69B1">
            <w:pPr>
              <w:spacing w:line="480" w:lineRule="auto"/>
              <w:jc w:val="center"/>
              <w:rPr>
                <w:bCs/>
                <w:color w:val="000000" w:themeColor="text1"/>
                <w:lang w:val="en-US"/>
              </w:rPr>
            </w:pPr>
            <w:r w:rsidRPr="000E69B1">
              <w:rPr>
                <w:bCs/>
                <w:color w:val="000000" w:themeColor="text1"/>
                <w:lang w:val="en-US"/>
              </w:rPr>
              <w:t>7 min 15 sec</w:t>
            </w:r>
          </w:p>
        </w:tc>
        <w:tc>
          <w:tcPr>
            <w:tcW w:w="2693" w:type="dxa"/>
          </w:tcPr>
          <w:p w14:paraId="61C793F5" w14:textId="16BAE7B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10 min 33 sec</w:t>
            </w:r>
          </w:p>
        </w:tc>
      </w:tr>
      <w:tr w:rsidR="000E69B1" w14:paraId="2B01B3FE" w14:textId="77777777" w:rsidTr="000E69B1">
        <w:tc>
          <w:tcPr>
            <w:tcW w:w="1555" w:type="dxa"/>
          </w:tcPr>
          <w:p w14:paraId="25852014" w14:textId="1C0E58BE" w:rsidR="000E69B1" w:rsidRPr="000E69B1" w:rsidRDefault="000E69B1" w:rsidP="000E69B1">
            <w:pPr>
              <w:spacing w:line="480" w:lineRule="auto"/>
              <w:jc w:val="center"/>
              <w:rPr>
                <w:b/>
                <w:color w:val="000000" w:themeColor="text1"/>
                <w:lang w:val="en-US"/>
              </w:rPr>
            </w:pPr>
            <w:r>
              <w:rPr>
                <w:b/>
                <w:color w:val="000000" w:themeColor="text1"/>
                <w:lang w:val="en-US"/>
              </w:rPr>
              <w:t>Forearms</w:t>
            </w:r>
          </w:p>
        </w:tc>
        <w:tc>
          <w:tcPr>
            <w:tcW w:w="2693" w:type="dxa"/>
          </w:tcPr>
          <w:p w14:paraId="7F2C5B0E" w14:textId="68E3941A"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20 min 30 sec</w:t>
            </w:r>
          </w:p>
        </w:tc>
        <w:tc>
          <w:tcPr>
            <w:tcW w:w="2693" w:type="dxa"/>
          </w:tcPr>
          <w:p w14:paraId="63AE2657" w14:textId="3F1BB0DC" w:rsidR="000E69B1" w:rsidRPr="000E69B1" w:rsidRDefault="000E69B1" w:rsidP="000E69B1">
            <w:pPr>
              <w:spacing w:line="480" w:lineRule="auto"/>
              <w:jc w:val="center"/>
              <w:rPr>
                <w:bCs/>
                <w:color w:val="000000" w:themeColor="text1"/>
                <w:lang w:val="en-US"/>
              </w:rPr>
            </w:pPr>
            <w:r w:rsidRPr="000E69B1">
              <w:rPr>
                <w:bCs/>
                <w:color w:val="000000" w:themeColor="text1"/>
                <w:lang w:val="en-US"/>
              </w:rPr>
              <w:t>6 min 52 sec</w:t>
            </w:r>
          </w:p>
        </w:tc>
      </w:tr>
      <w:tr w:rsidR="000E69B1" w14:paraId="63BA852F" w14:textId="77777777" w:rsidTr="000E69B1">
        <w:tc>
          <w:tcPr>
            <w:tcW w:w="1555" w:type="dxa"/>
          </w:tcPr>
          <w:p w14:paraId="7B62EFAF" w14:textId="217254FC" w:rsidR="000E69B1" w:rsidRPr="000E69B1" w:rsidRDefault="000E69B1" w:rsidP="000E69B1">
            <w:pPr>
              <w:spacing w:line="480" w:lineRule="auto"/>
              <w:jc w:val="center"/>
              <w:rPr>
                <w:b/>
                <w:color w:val="000000" w:themeColor="text1"/>
                <w:lang w:val="en-US"/>
              </w:rPr>
            </w:pPr>
            <w:r>
              <w:rPr>
                <w:b/>
                <w:color w:val="000000" w:themeColor="text1"/>
                <w:lang w:val="en-US"/>
              </w:rPr>
              <w:t>Back</w:t>
            </w:r>
          </w:p>
        </w:tc>
        <w:tc>
          <w:tcPr>
            <w:tcW w:w="2693" w:type="dxa"/>
          </w:tcPr>
          <w:p w14:paraId="1D9219AB" w14:textId="77CE7CC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29 min 59 sec</w:t>
            </w:r>
          </w:p>
        </w:tc>
        <w:tc>
          <w:tcPr>
            <w:tcW w:w="2693" w:type="dxa"/>
          </w:tcPr>
          <w:p w14:paraId="08EF69CD" w14:textId="6CFEA066"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22 min 51 sec</w:t>
            </w:r>
          </w:p>
        </w:tc>
      </w:tr>
      <w:tr w:rsidR="000E69B1" w14:paraId="6B325526" w14:textId="77777777" w:rsidTr="000E69B1">
        <w:tc>
          <w:tcPr>
            <w:tcW w:w="1555" w:type="dxa"/>
          </w:tcPr>
          <w:p w14:paraId="05944042" w14:textId="6351C35F" w:rsidR="000E69B1" w:rsidRPr="000E69B1" w:rsidRDefault="000E69B1" w:rsidP="000E69B1">
            <w:pPr>
              <w:spacing w:line="480" w:lineRule="auto"/>
              <w:jc w:val="center"/>
              <w:rPr>
                <w:b/>
                <w:color w:val="000000" w:themeColor="text1"/>
                <w:lang w:val="en-US"/>
              </w:rPr>
            </w:pPr>
            <w:proofErr w:type="spellStart"/>
            <w:r>
              <w:rPr>
                <w:b/>
                <w:color w:val="000000" w:themeColor="text1"/>
                <w:lang w:val="en-US"/>
              </w:rPr>
              <w:t>Ventrum</w:t>
            </w:r>
            <w:proofErr w:type="spellEnd"/>
          </w:p>
        </w:tc>
        <w:tc>
          <w:tcPr>
            <w:tcW w:w="2693" w:type="dxa"/>
          </w:tcPr>
          <w:p w14:paraId="2371D1D6" w14:textId="7E684E4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 xml:space="preserve">1 </w:t>
            </w:r>
            <w:proofErr w:type="spellStart"/>
            <w:r w:rsidRPr="000E69B1">
              <w:rPr>
                <w:bCs/>
                <w:color w:val="000000" w:themeColor="text1"/>
                <w:lang w:val="en-US"/>
              </w:rPr>
              <w:t>hr</w:t>
            </w:r>
            <w:proofErr w:type="spellEnd"/>
            <w:r w:rsidRPr="000E69B1">
              <w:rPr>
                <w:bCs/>
                <w:color w:val="000000" w:themeColor="text1"/>
                <w:lang w:val="en-US"/>
              </w:rPr>
              <w:t xml:space="preserve"> 53 min 17 sec</w:t>
            </w:r>
          </w:p>
        </w:tc>
        <w:tc>
          <w:tcPr>
            <w:tcW w:w="2693" w:type="dxa"/>
          </w:tcPr>
          <w:p w14:paraId="608BB883" w14:textId="214B3E2E" w:rsidR="000E69B1" w:rsidRPr="000E69B1" w:rsidRDefault="000E69B1" w:rsidP="000E69B1">
            <w:pPr>
              <w:spacing w:line="480" w:lineRule="auto"/>
              <w:jc w:val="center"/>
              <w:rPr>
                <w:bCs/>
                <w:color w:val="000000" w:themeColor="text1"/>
                <w:lang w:val="en-US"/>
              </w:rPr>
            </w:pPr>
            <w:r w:rsidRPr="000E69B1">
              <w:rPr>
                <w:bCs/>
                <w:color w:val="000000" w:themeColor="text1"/>
                <w:lang w:val="en-US"/>
              </w:rPr>
              <w:t>44 min 32 sec</w:t>
            </w:r>
          </w:p>
        </w:tc>
      </w:tr>
      <w:tr w:rsidR="006327C8" w14:paraId="6AF0784F" w14:textId="77777777" w:rsidTr="000E69B1">
        <w:tc>
          <w:tcPr>
            <w:tcW w:w="1555" w:type="dxa"/>
          </w:tcPr>
          <w:p w14:paraId="1FCBA421" w14:textId="1933AAF7" w:rsidR="006327C8" w:rsidRDefault="006327C8" w:rsidP="000E69B1">
            <w:pPr>
              <w:spacing w:line="480" w:lineRule="auto"/>
              <w:jc w:val="center"/>
              <w:rPr>
                <w:b/>
                <w:color w:val="000000" w:themeColor="text1"/>
                <w:lang w:val="en-US"/>
              </w:rPr>
            </w:pPr>
            <w:r>
              <w:rPr>
                <w:b/>
                <w:color w:val="000000" w:themeColor="text1"/>
                <w:lang w:val="en-US"/>
              </w:rPr>
              <w:t>All Regions</w:t>
            </w:r>
          </w:p>
        </w:tc>
        <w:tc>
          <w:tcPr>
            <w:tcW w:w="2693" w:type="dxa"/>
          </w:tcPr>
          <w:p w14:paraId="6264430E" w14:textId="6B44B17A" w:rsidR="006327C8" w:rsidRPr="000E69B1" w:rsidRDefault="006327C8" w:rsidP="000E69B1">
            <w:pPr>
              <w:spacing w:line="480" w:lineRule="auto"/>
              <w:jc w:val="center"/>
              <w:rPr>
                <w:bCs/>
                <w:color w:val="000000" w:themeColor="text1"/>
                <w:lang w:val="en-US"/>
              </w:rPr>
            </w:pPr>
            <w:r>
              <w:rPr>
                <w:bCs/>
                <w:color w:val="000000" w:themeColor="text1"/>
                <w:lang w:val="en-US"/>
              </w:rPr>
              <w:t>14 min 14 sec</w:t>
            </w:r>
          </w:p>
        </w:tc>
        <w:tc>
          <w:tcPr>
            <w:tcW w:w="2693" w:type="dxa"/>
          </w:tcPr>
          <w:p w14:paraId="3B6D4B59" w14:textId="3D8D8ED9" w:rsidR="006327C8" w:rsidRPr="000E69B1" w:rsidRDefault="006327C8" w:rsidP="000E69B1">
            <w:pPr>
              <w:spacing w:line="480" w:lineRule="auto"/>
              <w:jc w:val="center"/>
              <w:rPr>
                <w:bCs/>
                <w:color w:val="000000" w:themeColor="text1"/>
                <w:lang w:val="en-US"/>
              </w:rPr>
            </w:pPr>
            <w:r>
              <w:rPr>
                <w:bCs/>
                <w:color w:val="000000" w:themeColor="text1"/>
                <w:lang w:val="en-US"/>
              </w:rPr>
              <w:t>13 min 32 sec</w:t>
            </w:r>
          </w:p>
        </w:tc>
      </w:tr>
    </w:tbl>
    <w:p w14:paraId="1B25EED0" w14:textId="0E400569" w:rsidR="000E69B1" w:rsidRPr="000E69B1" w:rsidRDefault="006516AE" w:rsidP="000E69B1">
      <w:pPr>
        <w:rPr>
          <w:sz w:val="20"/>
          <w:szCs w:val="20"/>
          <w:lang w:val="en-CA"/>
        </w:rPr>
      </w:pPr>
      <w:proofErr w:type="spellStart"/>
      <w:r>
        <w:rPr>
          <w:sz w:val="20"/>
          <w:szCs w:val="20"/>
          <w:vertAlign w:val="superscript"/>
          <w:lang w:val="en-CA"/>
        </w:rPr>
        <w:t>a</w:t>
      </w:r>
      <w:r w:rsidR="000E69B1" w:rsidRPr="000E69B1">
        <w:rPr>
          <w:sz w:val="20"/>
          <w:szCs w:val="20"/>
          <w:lang w:val="en-CA"/>
        </w:rPr>
        <w:t>Sample</w:t>
      </w:r>
      <w:proofErr w:type="spellEnd"/>
      <w:r w:rsidR="000E69B1" w:rsidRPr="000E69B1">
        <w:rPr>
          <w:sz w:val="20"/>
          <w:szCs w:val="20"/>
          <w:lang w:val="en-CA"/>
        </w:rPr>
        <w:t xml:space="preserve"> size for gains includes only intervals where there could have been an observed gain of seeds (i.e., </w:t>
      </w:r>
      <w:r w:rsidR="003200DD">
        <w:rPr>
          <w:sz w:val="20"/>
          <w:szCs w:val="20"/>
          <w:lang w:val="en-CA"/>
        </w:rPr>
        <w:t xml:space="preserve">it was </w:t>
      </w:r>
      <w:r w:rsidR="000E69B1" w:rsidRPr="000E69B1">
        <w:rPr>
          <w:sz w:val="20"/>
          <w:szCs w:val="20"/>
          <w:lang w:val="en-CA"/>
        </w:rPr>
        <w:t xml:space="preserve">not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=2169.</w:t>
      </w:r>
    </w:p>
    <w:p w14:paraId="19476C92" w14:textId="71DFF2B9" w:rsidR="000E69B1" w:rsidRPr="000E69B1" w:rsidRDefault="006516AE" w:rsidP="000E69B1">
      <w:pPr>
        <w:rPr>
          <w:sz w:val="20"/>
          <w:szCs w:val="20"/>
          <w:lang w:val="en-CA"/>
        </w:rPr>
      </w:pPr>
      <w:proofErr w:type="spellStart"/>
      <w:r>
        <w:rPr>
          <w:sz w:val="20"/>
          <w:szCs w:val="20"/>
          <w:vertAlign w:val="superscript"/>
          <w:lang w:val="en-CA"/>
        </w:rPr>
        <w:t>b</w:t>
      </w:r>
      <w:r w:rsidR="000E69B1" w:rsidRPr="000E69B1">
        <w:rPr>
          <w:sz w:val="20"/>
          <w:szCs w:val="20"/>
          <w:lang w:val="en-CA"/>
        </w:rPr>
        <w:t>Sample</w:t>
      </w:r>
      <w:proofErr w:type="spellEnd"/>
      <w:r w:rsidR="000E69B1" w:rsidRPr="000E69B1">
        <w:rPr>
          <w:sz w:val="20"/>
          <w:szCs w:val="20"/>
          <w:lang w:val="en-CA"/>
        </w:rPr>
        <w:t xml:space="preserve"> size for losses includes only intervals where there could have been an observed loss of seeds (i.e., </w:t>
      </w:r>
      <w:r w:rsidR="003200DD">
        <w:rPr>
          <w:sz w:val="20"/>
          <w:szCs w:val="20"/>
          <w:lang w:val="en-CA"/>
        </w:rPr>
        <w:t>there</w:t>
      </w:r>
      <w:r w:rsidR="003200DD" w:rsidRPr="000E69B1">
        <w:rPr>
          <w:sz w:val="20"/>
          <w:szCs w:val="20"/>
          <w:lang w:val="en-CA"/>
        </w:rPr>
        <w:t xml:space="preserve"> </w:t>
      </w:r>
      <w:r w:rsidR="003200DD">
        <w:rPr>
          <w:sz w:val="20"/>
          <w:szCs w:val="20"/>
          <w:lang w:val="en-CA"/>
        </w:rPr>
        <w:t>was</w:t>
      </w:r>
      <w:r w:rsidR="000E69B1" w:rsidRPr="000E69B1">
        <w:rPr>
          <w:sz w:val="20"/>
          <w:szCs w:val="20"/>
          <w:lang w:val="en-CA"/>
        </w:rPr>
        <w:t xml:space="preserve"> a non-zero number of seeds in the preceding interval and </w:t>
      </w:r>
      <w:r w:rsidR="003200DD">
        <w:rPr>
          <w:sz w:val="20"/>
          <w:szCs w:val="20"/>
          <w:lang w:val="en-CA"/>
        </w:rPr>
        <w:t>it was not</w:t>
      </w:r>
      <w:r w:rsidR="000E69B1" w:rsidRPr="000E69B1">
        <w:rPr>
          <w:sz w:val="20"/>
          <w:szCs w:val="20"/>
          <w:lang w:val="en-CA"/>
        </w:rPr>
        <w:t xml:space="preserve">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=555</w:t>
      </w:r>
      <w:r w:rsidR="000E69B1" w:rsidRPr="000E69B1">
        <w:rPr>
          <w:sz w:val="20"/>
          <w:szCs w:val="20"/>
          <w:lang w:val="en-CA"/>
        </w:rPr>
        <w:t xml:space="preserve">. </w:t>
      </w:r>
    </w:p>
    <w:p w14:paraId="4E4513F1" w14:textId="2AB5365F" w:rsidR="00B313AF" w:rsidRPr="00D956F7" w:rsidRDefault="00B313AF" w:rsidP="00B27D09">
      <w:pPr>
        <w:spacing w:line="480" w:lineRule="auto"/>
        <w:rPr>
          <w:b/>
          <w:color w:val="000000" w:themeColor="text1"/>
          <w:sz w:val="16"/>
          <w:szCs w:val="16"/>
          <w:lang w:val="en-CA"/>
        </w:rPr>
      </w:pPr>
    </w:p>
    <w:p w14:paraId="04F3A217" w14:textId="0F59BF85" w:rsidR="00B313AF" w:rsidRPr="00D956F7" w:rsidRDefault="00B313AF" w:rsidP="00B27D09">
      <w:pPr>
        <w:spacing w:line="480" w:lineRule="auto"/>
        <w:rPr>
          <w:b/>
          <w:color w:val="000000" w:themeColor="text1"/>
          <w:sz w:val="16"/>
          <w:szCs w:val="16"/>
          <w:lang w:val="en-CA"/>
        </w:rPr>
      </w:pPr>
    </w:p>
    <w:p w14:paraId="01150326" w14:textId="09733B3E" w:rsidR="00B313AF" w:rsidRDefault="00B313AF" w:rsidP="00B27D09">
      <w:pPr>
        <w:spacing w:line="480" w:lineRule="auto"/>
        <w:rPr>
          <w:b/>
          <w:color w:val="000000" w:themeColor="text1"/>
          <w:sz w:val="16"/>
          <w:szCs w:val="16"/>
          <w:lang w:val="en-US"/>
        </w:rPr>
      </w:pPr>
    </w:p>
    <w:p w14:paraId="24B46B47" w14:textId="6D8144BC" w:rsidR="00B313AF" w:rsidRDefault="00B313AF" w:rsidP="00B27D09">
      <w:pPr>
        <w:spacing w:line="480" w:lineRule="auto"/>
        <w:rPr>
          <w:b/>
          <w:color w:val="000000" w:themeColor="text1"/>
          <w:sz w:val="16"/>
          <w:szCs w:val="16"/>
          <w:lang w:val="en-US"/>
        </w:rPr>
      </w:pPr>
    </w:p>
    <w:p w14:paraId="1336C647" w14:textId="10DE4599" w:rsidR="00B313AF" w:rsidRDefault="00B313AF" w:rsidP="00B27D09">
      <w:pPr>
        <w:spacing w:line="480" w:lineRule="auto"/>
        <w:rPr>
          <w:b/>
          <w:color w:val="000000" w:themeColor="text1"/>
          <w:sz w:val="16"/>
          <w:szCs w:val="16"/>
          <w:lang w:val="en-US"/>
        </w:rPr>
      </w:pPr>
    </w:p>
    <w:p w14:paraId="3A20B6A1" w14:textId="7AB8F39C" w:rsidR="00B313AF" w:rsidRDefault="00B313AF" w:rsidP="00B27D09">
      <w:pPr>
        <w:spacing w:line="480" w:lineRule="auto"/>
        <w:rPr>
          <w:b/>
          <w:color w:val="000000" w:themeColor="text1"/>
          <w:sz w:val="16"/>
          <w:szCs w:val="16"/>
          <w:lang w:val="en-US"/>
        </w:rPr>
      </w:pPr>
    </w:p>
    <w:p w14:paraId="2466A328" w14:textId="16C04B4E" w:rsidR="00B313AF" w:rsidRDefault="00B313AF" w:rsidP="00B27D09">
      <w:pPr>
        <w:spacing w:line="480" w:lineRule="auto"/>
        <w:rPr>
          <w:b/>
          <w:color w:val="000000" w:themeColor="text1"/>
          <w:sz w:val="16"/>
          <w:szCs w:val="16"/>
          <w:lang w:val="en-US"/>
        </w:rPr>
      </w:pPr>
    </w:p>
    <w:p w14:paraId="6A15B5B1" w14:textId="03E3C2FA" w:rsidR="00B313AF" w:rsidRDefault="00B313AF" w:rsidP="00B27D09">
      <w:pPr>
        <w:spacing w:line="480" w:lineRule="auto"/>
        <w:rPr>
          <w:b/>
          <w:color w:val="000000" w:themeColor="text1"/>
          <w:sz w:val="16"/>
          <w:szCs w:val="16"/>
          <w:lang w:val="en-US"/>
        </w:rPr>
      </w:pPr>
    </w:p>
    <w:p w14:paraId="53BBA68B" w14:textId="1A48765D" w:rsidR="00B313AF" w:rsidRDefault="00B313AF" w:rsidP="00B27D09">
      <w:pPr>
        <w:spacing w:line="480" w:lineRule="auto"/>
        <w:rPr>
          <w:b/>
          <w:color w:val="000000" w:themeColor="text1"/>
          <w:sz w:val="16"/>
          <w:szCs w:val="16"/>
          <w:lang w:val="en-US"/>
        </w:rPr>
      </w:pPr>
    </w:p>
    <w:p w14:paraId="68F17B6A" w14:textId="6D21B6C3" w:rsidR="00B313AF" w:rsidRDefault="00B313AF" w:rsidP="00B27D09">
      <w:pPr>
        <w:spacing w:line="480" w:lineRule="auto"/>
        <w:rPr>
          <w:b/>
          <w:color w:val="000000" w:themeColor="text1"/>
          <w:sz w:val="16"/>
          <w:szCs w:val="16"/>
          <w:lang w:val="en-US"/>
        </w:rPr>
      </w:pPr>
    </w:p>
    <w:p w14:paraId="416D394C" w14:textId="12DA7B63" w:rsidR="00B313AF" w:rsidRDefault="00B313AF" w:rsidP="00B27D09">
      <w:pPr>
        <w:spacing w:line="480" w:lineRule="auto"/>
        <w:rPr>
          <w:b/>
          <w:color w:val="000000" w:themeColor="text1"/>
          <w:sz w:val="16"/>
          <w:szCs w:val="16"/>
          <w:lang w:val="en-US"/>
        </w:rPr>
      </w:pPr>
    </w:p>
    <w:p w14:paraId="274993B7" w14:textId="7ED86DE7" w:rsidR="00B313AF" w:rsidRDefault="00B313AF" w:rsidP="00B27D09">
      <w:pPr>
        <w:spacing w:line="480" w:lineRule="auto"/>
        <w:rPr>
          <w:b/>
          <w:color w:val="000000" w:themeColor="text1"/>
          <w:sz w:val="16"/>
          <w:szCs w:val="16"/>
          <w:lang w:val="en-US"/>
        </w:rPr>
      </w:pPr>
    </w:p>
    <w:p w14:paraId="4FFD20F1" w14:textId="5226C98D" w:rsidR="00434380" w:rsidRDefault="00434380" w:rsidP="00B27D09">
      <w:pPr>
        <w:spacing w:line="480" w:lineRule="auto"/>
        <w:rPr>
          <w:b/>
          <w:color w:val="000000" w:themeColor="text1"/>
          <w:sz w:val="16"/>
          <w:szCs w:val="16"/>
          <w:lang w:val="en-US"/>
        </w:rPr>
      </w:pPr>
    </w:p>
    <w:p w14:paraId="350F05C2" w14:textId="246E30E8" w:rsidR="00434380" w:rsidRDefault="00434380" w:rsidP="00B27D09">
      <w:pPr>
        <w:spacing w:line="480" w:lineRule="auto"/>
        <w:rPr>
          <w:b/>
          <w:color w:val="000000" w:themeColor="text1"/>
          <w:sz w:val="16"/>
          <w:szCs w:val="16"/>
          <w:lang w:val="en-US"/>
        </w:rPr>
      </w:pPr>
    </w:p>
    <w:p w14:paraId="32570834" w14:textId="5053176A" w:rsidR="00434380" w:rsidRDefault="00434380" w:rsidP="00B27D09">
      <w:pPr>
        <w:spacing w:line="480" w:lineRule="auto"/>
        <w:rPr>
          <w:b/>
          <w:color w:val="000000" w:themeColor="text1"/>
          <w:sz w:val="16"/>
          <w:szCs w:val="16"/>
          <w:lang w:val="en-US"/>
        </w:rPr>
      </w:pPr>
    </w:p>
    <w:p w14:paraId="1EB60B10" w14:textId="39CC6790" w:rsidR="00434380" w:rsidRDefault="00434380" w:rsidP="00B27D09">
      <w:pPr>
        <w:spacing w:line="480" w:lineRule="auto"/>
        <w:rPr>
          <w:b/>
          <w:color w:val="000000" w:themeColor="text1"/>
          <w:sz w:val="16"/>
          <w:szCs w:val="16"/>
          <w:lang w:val="en-US"/>
        </w:rPr>
      </w:pPr>
    </w:p>
    <w:p w14:paraId="71ADC79E" w14:textId="41F21E36" w:rsidR="00434380" w:rsidRDefault="00434380" w:rsidP="00B27D09">
      <w:pPr>
        <w:spacing w:line="480" w:lineRule="auto"/>
        <w:rPr>
          <w:b/>
          <w:color w:val="000000" w:themeColor="text1"/>
          <w:sz w:val="16"/>
          <w:szCs w:val="16"/>
          <w:lang w:val="en-US"/>
        </w:rPr>
      </w:pPr>
    </w:p>
    <w:p w14:paraId="007DC255" w14:textId="6DAAB17C" w:rsidR="00434380" w:rsidRDefault="00434380" w:rsidP="00B27D09">
      <w:pPr>
        <w:spacing w:line="480" w:lineRule="auto"/>
        <w:rPr>
          <w:b/>
          <w:color w:val="000000" w:themeColor="text1"/>
          <w:sz w:val="16"/>
          <w:szCs w:val="16"/>
          <w:lang w:val="en-US"/>
        </w:rPr>
      </w:pPr>
    </w:p>
    <w:p w14:paraId="4867DC08" w14:textId="77777777" w:rsidR="00434380" w:rsidRDefault="00434380" w:rsidP="00B27D09">
      <w:pPr>
        <w:spacing w:line="480" w:lineRule="auto"/>
        <w:rPr>
          <w:b/>
          <w:color w:val="000000" w:themeColor="text1"/>
          <w:sz w:val="16"/>
          <w:szCs w:val="16"/>
          <w:lang w:val="en-US"/>
        </w:rPr>
      </w:pPr>
    </w:p>
    <w:p w14:paraId="0A361E95" w14:textId="77777777" w:rsidR="00B313AF" w:rsidRPr="00681C4C" w:rsidRDefault="00B313AF" w:rsidP="00B27D09">
      <w:pPr>
        <w:spacing w:line="480" w:lineRule="auto"/>
        <w:rPr>
          <w:b/>
          <w:color w:val="000000" w:themeColor="text1"/>
          <w:sz w:val="16"/>
          <w:szCs w:val="16"/>
          <w:lang w:val="en-US"/>
        </w:rPr>
      </w:pPr>
    </w:p>
    <w:p w14:paraId="29574E46" w14:textId="5A76BCDE" w:rsidR="00F35E2D" w:rsidRPr="008050E5" w:rsidRDefault="0006619B" w:rsidP="00B27D09">
      <w:pPr>
        <w:spacing w:line="480" w:lineRule="auto"/>
        <w:rPr>
          <w:b/>
          <w:color w:val="000000" w:themeColor="text1"/>
          <w:lang w:val="en-US"/>
        </w:rPr>
      </w:pPr>
      <w:r w:rsidRPr="008050E5">
        <w:rPr>
          <w:b/>
          <w:color w:val="000000" w:themeColor="text1"/>
          <w:lang w:val="en-US"/>
        </w:rPr>
        <w:t>FIGURE</w:t>
      </w:r>
      <w:r w:rsidR="00F35E2D" w:rsidRPr="008050E5">
        <w:rPr>
          <w:b/>
          <w:color w:val="000000" w:themeColor="text1"/>
          <w:lang w:val="en-US"/>
        </w:rPr>
        <w:t xml:space="preserve"> LEGENDS</w:t>
      </w:r>
    </w:p>
    <w:p w14:paraId="1562A840" w14:textId="670D05FD" w:rsidR="005813CA" w:rsidRPr="004D6C5B" w:rsidRDefault="005813CA" w:rsidP="005813CA">
      <w:pPr>
        <w:spacing w:line="480" w:lineRule="auto"/>
        <w:rPr>
          <w:color w:val="000000" w:themeColor="text1"/>
          <w:lang w:val="en-US"/>
        </w:rPr>
      </w:pPr>
      <w:r w:rsidRPr="004D6C5B">
        <w:rPr>
          <w:color w:val="000000" w:themeColor="text1"/>
          <w:lang w:val="en-US"/>
        </w:rPr>
        <w:t>FIGURE 1.</w:t>
      </w:r>
      <w:r w:rsidRPr="004D6C5B">
        <w:rPr>
          <w:b/>
          <w:color w:val="000000" w:themeColor="text1"/>
          <w:lang w:val="en-US"/>
        </w:rPr>
        <w:t xml:space="preserve"> </w:t>
      </w:r>
      <w:r w:rsidRPr="004D6C5B">
        <w:rPr>
          <w:color w:val="000000" w:themeColor="text1"/>
          <w:lang w:val="en-US"/>
        </w:rPr>
        <w:t xml:space="preserve">(A) An aggregation of gelada monkeys at Guassa containing adult males (larger, with prominent cape and white hair around the red chest patch) and females. Note that adult males are nearly twice the size of adult females. Photo by Vivek V. Venkataraman (B) Geladas foraging on graminoids and forbs in dense herds at Guassa. Photo by Vivek V. Venkataraman (C) Two adult females grooming. Note </w:t>
      </w:r>
      <w:r w:rsidR="0034794E">
        <w:rPr>
          <w:color w:val="000000" w:themeColor="text1"/>
          <w:lang w:val="en-US"/>
        </w:rPr>
        <w:t>numerous</w:t>
      </w:r>
      <w:r w:rsidRPr="004D6C5B">
        <w:rPr>
          <w:color w:val="000000" w:themeColor="text1"/>
          <w:lang w:val="en-US"/>
        </w:rPr>
        <w:t xml:space="preserve"> </w:t>
      </w:r>
      <w:r w:rsidR="0034794E" w:rsidRPr="00681C4C">
        <w:rPr>
          <w:i/>
          <w:color w:val="000000" w:themeColor="text1"/>
          <w:lang w:val="en-US"/>
        </w:rPr>
        <w:t>A. melanantha</w:t>
      </w:r>
      <w:r w:rsidR="0034794E">
        <w:rPr>
          <w:color w:val="000000" w:themeColor="text1"/>
          <w:lang w:val="en-US"/>
        </w:rPr>
        <w:t xml:space="preserve"> </w:t>
      </w:r>
      <w:r w:rsidRPr="004D6C5B">
        <w:rPr>
          <w:color w:val="000000" w:themeColor="text1"/>
          <w:lang w:val="en-US"/>
        </w:rPr>
        <w:t>seeds on the right individual’s leg and thorax. Photo by Jeffrey Kerby. (D)</w:t>
      </w:r>
      <w:r w:rsidRPr="004D6C5B">
        <w:rPr>
          <w:b/>
          <w:color w:val="000000" w:themeColor="text1"/>
          <w:lang w:val="en-US"/>
        </w:rPr>
        <w:t xml:space="preserve"> </w:t>
      </w:r>
      <w:r w:rsidRPr="004D6C5B">
        <w:rPr>
          <w:color w:val="000000" w:themeColor="text1"/>
          <w:lang w:val="en-US"/>
        </w:rPr>
        <w:t>Adult female walking with infant on back. Numerous seeds are visible. Photo by Vivek V. Venkataraman (E-F) Adult males with dozens of seeds in their capes. Photos by Vivek V. Venkataraman (G)</w:t>
      </w:r>
      <w:r w:rsidRPr="004D6C5B">
        <w:rPr>
          <w:b/>
          <w:color w:val="000000" w:themeColor="text1"/>
          <w:lang w:val="en-US"/>
        </w:rPr>
        <w:t xml:space="preserve"> </w:t>
      </w:r>
      <w:r w:rsidRPr="004D6C5B">
        <w:rPr>
          <w:i/>
          <w:color w:val="000000" w:themeColor="text1"/>
          <w:lang w:val="en-US"/>
        </w:rPr>
        <w:t>A. melanantha</w:t>
      </w:r>
      <w:r w:rsidRPr="004D6C5B">
        <w:rPr>
          <w:color w:val="000000" w:themeColor="text1"/>
          <w:lang w:val="en-US"/>
        </w:rPr>
        <w:t xml:space="preserve"> seeds attached to the cape of an adult male and being ignored by a female groomer. Photo by Jeffrey Kerby</w:t>
      </w:r>
      <w:r w:rsidRPr="004D6C5B">
        <w:rPr>
          <w:b/>
          <w:color w:val="000000" w:themeColor="text1"/>
          <w:lang w:val="en-US"/>
        </w:rPr>
        <w:t xml:space="preserve"> </w:t>
      </w:r>
      <w:r w:rsidRPr="004D6C5B">
        <w:rPr>
          <w:color w:val="000000" w:themeColor="text1"/>
          <w:lang w:val="en-US"/>
        </w:rPr>
        <w:t xml:space="preserve">(H) Close-up view of </w:t>
      </w:r>
      <w:r w:rsidRPr="004D6C5B">
        <w:rPr>
          <w:i/>
          <w:color w:val="000000" w:themeColor="text1"/>
          <w:lang w:val="en-US"/>
        </w:rPr>
        <w:t>A. melanantha</w:t>
      </w:r>
      <w:r w:rsidRPr="004D6C5B">
        <w:rPr>
          <w:color w:val="000000" w:themeColor="text1"/>
          <w:lang w:val="en-US"/>
        </w:rPr>
        <w:t xml:space="preserve"> seeds adhering to gelada fur. Photo by Jeffrey Kerby. (I) </w:t>
      </w:r>
      <w:proofErr w:type="spellStart"/>
      <w:r w:rsidRPr="004D6C5B">
        <w:rPr>
          <w:i/>
          <w:color w:val="000000" w:themeColor="text1"/>
          <w:lang w:val="en-US"/>
        </w:rPr>
        <w:t>Agrocharis</w:t>
      </w:r>
      <w:proofErr w:type="spellEnd"/>
      <w:r w:rsidRPr="004D6C5B">
        <w:rPr>
          <w:i/>
          <w:color w:val="000000" w:themeColor="text1"/>
          <w:lang w:val="en-US"/>
        </w:rPr>
        <w:t xml:space="preserve"> </w:t>
      </w:r>
      <w:proofErr w:type="spellStart"/>
      <w:r w:rsidRPr="004D6C5B">
        <w:rPr>
          <w:i/>
          <w:color w:val="000000" w:themeColor="text1"/>
          <w:lang w:val="en-US"/>
        </w:rPr>
        <w:t>melanantha</w:t>
      </w:r>
      <w:proofErr w:type="spellEnd"/>
      <w:r w:rsidRPr="004D6C5B">
        <w:rPr>
          <w:color w:val="000000" w:themeColor="text1"/>
          <w:lang w:val="en-US"/>
        </w:rPr>
        <w:t xml:space="preserve"> in the tall-grass ecosystem of Guassa, Ethiopia. Photo by Peter J. </w:t>
      </w:r>
      <w:proofErr w:type="spellStart"/>
      <w:r w:rsidRPr="004D6C5B">
        <w:rPr>
          <w:color w:val="000000" w:themeColor="text1"/>
          <w:lang w:val="en-US"/>
        </w:rPr>
        <w:t>Fashing</w:t>
      </w:r>
      <w:proofErr w:type="spellEnd"/>
      <w:r w:rsidRPr="004D6C5B">
        <w:rPr>
          <w:color w:val="000000" w:themeColor="text1"/>
          <w:lang w:val="en-US"/>
        </w:rPr>
        <w:t xml:space="preserve"> (J) The seeds of </w:t>
      </w:r>
      <w:r w:rsidRPr="004D6C5B">
        <w:rPr>
          <w:i/>
          <w:color w:val="000000" w:themeColor="text1"/>
          <w:lang w:val="en-US"/>
        </w:rPr>
        <w:t>A. melanantha</w:t>
      </w:r>
      <w:r w:rsidRPr="004D6C5B">
        <w:rPr>
          <w:color w:val="000000" w:themeColor="text1"/>
          <w:lang w:val="en-US"/>
        </w:rPr>
        <w:t xml:space="preserve"> with reddish flowers. Photo by Zack Petrie. (K) </w:t>
      </w:r>
      <w:r w:rsidRPr="004D6C5B">
        <w:rPr>
          <w:i/>
          <w:color w:val="000000" w:themeColor="text1"/>
          <w:lang w:val="en-US"/>
        </w:rPr>
        <w:t>A. melanantha</w:t>
      </w:r>
      <w:r w:rsidRPr="004D6C5B">
        <w:rPr>
          <w:color w:val="000000" w:themeColor="text1"/>
          <w:lang w:val="en-US"/>
        </w:rPr>
        <w:t xml:space="preserve"> exhibits several fruits per umbel and has short styles on the schizocarp (adult male fingers for scale). Photo by Zack Petrie.</w:t>
      </w:r>
    </w:p>
    <w:p w14:paraId="3D47D260" w14:textId="77777777" w:rsidR="00F35E2D" w:rsidRPr="008050E5" w:rsidRDefault="00F35E2D" w:rsidP="00B27D09">
      <w:pPr>
        <w:spacing w:line="480" w:lineRule="auto"/>
        <w:rPr>
          <w:b/>
          <w:color w:val="000000" w:themeColor="text1"/>
          <w:lang w:val="en-US"/>
        </w:rPr>
      </w:pPr>
    </w:p>
    <w:p w14:paraId="075E885E" w14:textId="73226644" w:rsidR="000D5CCC" w:rsidRPr="008050E5" w:rsidRDefault="000D5CCC" w:rsidP="000D5CCC">
      <w:pPr>
        <w:spacing w:line="480" w:lineRule="auto"/>
        <w:rPr>
          <w:color w:val="000000" w:themeColor="text1"/>
          <w:shd w:val="clear" w:color="auto" w:fill="FFFFFF"/>
          <w:lang w:val="en-US"/>
        </w:rPr>
      </w:pPr>
      <w:r w:rsidRPr="008050E5">
        <w:rPr>
          <w:color w:val="000000" w:themeColor="text1"/>
          <w:shd w:val="clear" w:color="auto" w:fill="FFFFFF"/>
          <w:lang w:val="en-US"/>
        </w:rPr>
        <w:t xml:space="preserve">FIGURE 2. Schematic representation of female (left) and male (right) gelada monkeys with labeled </w:t>
      </w:r>
      <w:r w:rsidR="00177987">
        <w:rPr>
          <w:color w:val="000000" w:themeColor="text1"/>
          <w:shd w:val="clear" w:color="auto" w:fill="FFFFFF"/>
          <w:lang w:val="en-US"/>
        </w:rPr>
        <w:t>body region</w:t>
      </w:r>
      <w:r w:rsidRPr="008050E5">
        <w:rPr>
          <w:color w:val="000000" w:themeColor="text1"/>
          <w:shd w:val="clear" w:color="auto" w:fill="FFFFFF"/>
          <w:lang w:val="en-US"/>
        </w:rPr>
        <w:t xml:space="preserve"> locations. </w:t>
      </w:r>
      <w:r w:rsidR="0058054E" w:rsidRPr="008050E5">
        <w:rPr>
          <w:color w:val="000000" w:themeColor="text1"/>
          <w:shd w:val="clear" w:color="auto" w:fill="FFFFFF"/>
          <w:lang w:val="en-US"/>
        </w:rPr>
        <w:t xml:space="preserve">Illustrations </w:t>
      </w:r>
      <w:r w:rsidRPr="008050E5">
        <w:rPr>
          <w:color w:val="000000" w:themeColor="text1"/>
          <w:shd w:val="clear" w:color="auto" w:fill="FFFFFF"/>
          <w:lang w:val="en-US"/>
        </w:rPr>
        <w:t>by Samantha Shields.</w:t>
      </w:r>
    </w:p>
    <w:p w14:paraId="50A2294E" w14:textId="77777777" w:rsidR="000D5CCC" w:rsidRPr="008050E5" w:rsidRDefault="000D5CCC" w:rsidP="00B27D09">
      <w:pPr>
        <w:spacing w:line="480" w:lineRule="auto"/>
        <w:rPr>
          <w:b/>
          <w:color w:val="000000" w:themeColor="text1"/>
          <w:lang w:val="en-US"/>
        </w:rPr>
      </w:pPr>
    </w:p>
    <w:p w14:paraId="78178726" w14:textId="21132564" w:rsidR="00F35E2D" w:rsidRPr="008050E5" w:rsidRDefault="00F35E2D" w:rsidP="00F35E2D">
      <w:pPr>
        <w:spacing w:line="480" w:lineRule="auto"/>
        <w:rPr>
          <w:color w:val="000000" w:themeColor="text1"/>
          <w:lang w:val="en-US"/>
        </w:rPr>
      </w:pPr>
      <w:r w:rsidRPr="008050E5">
        <w:rPr>
          <w:color w:val="000000" w:themeColor="text1"/>
          <w:lang w:val="en-US"/>
        </w:rPr>
        <w:t>FIGURE 3.</w:t>
      </w:r>
      <w:r w:rsidRPr="008050E5">
        <w:rPr>
          <w:b/>
          <w:color w:val="000000" w:themeColor="text1"/>
          <w:lang w:val="en-US"/>
        </w:rPr>
        <w:t xml:space="preserve"> </w:t>
      </w:r>
      <w:ins w:id="116" w:author="Jeffrey Taylor Kerby" w:date="2021-06-30T17:39:00Z">
        <w:r w:rsidR="002140C9">
          <w:rPr>
            <w:bCs/>
            <w:color w:val="000000" w:themeColor="text1"/>
            <w:lang w:val="en-US"/>
          </w:rPr>
          <w:t xml:space="preserve">Seasonal variation in </w:t>
        </w:r>
      </w:ins>
      <w:ins w:id="117" w:author="Jeffrey Taylor Kerby" w:date="2021-06-30T17:40:00Z">
        <w:r w:rsidR="002140C9">
          <w:rPr>
            <w:bCs/>
            <w:color w:val="000000" w:themeColor="text1"/>
            <w:lang w:val="en-US"/>
          </w:rPr>
          <w:t xml:space="preserve">landscape </w:t>
        </w:r>
      </w:ins>
      <w:ins w:id="118" w:author="Jeffrey Taylor Kerby" w:date="2021-06-30T19:34:00Z">
        <w:r w:rsidR="003E58B4">
          <w:rPr>
            <w:bCs/>
            <w:color w:val="000000" w:themeColor="text1"/>
            <w:lang w:val="en-US"/>
          </w:rPr>
          <w:t xml:space="preserve">vegetation </w:t>
        </w:r>
      </w:ins>
      <w:ins w:id="119" w:author="Jeffrey Taylor Kerby" w:date="2021-06-30T18:43:00Z">
        <w:r w:rsidR="000F7364">
          <w:rPr>
            <w:bCs/>
            <w:color w:val="000000" w:themeColor="text1"/>
            <w:lang w:val="en-US"/>
          </w:rPr>
          <w:t xml:space="preserve">‘greenness’ </w:t>
        </w:r>
      </w:ins>
      <w:ins w:id="120" w:author="Jeffrey Taylor Kerby" w:date="2021-06-30T19:34:00Z">
        <w:r w:rsidR="003E58B4">
          <w:rPr>
            <w:bCs/>
            <w:color w:val="000000" w:themeColor="text1"/>
            <w:lang w:val="en-US"/>
          </w:rPr>
          <w:t>(</w:t>
        </w:r>
      </w:ins>
      <w:ins w:id="121" w:author="Jeffrey Taylor Kerby" w:date="2021-06-30T18:44:00Z">
        <w:r w:rsidR="000F7364">
          <w:rPr>
            <w:bCs/>
            <w:color w:val="000000" w:themeColor="text1"/>
            <w:lang w:val="en-US"/>
          </w:rPr>
          <w:t>upper panel)</w:t>
        </w:r>
      </w:ins>
      <w:ins w:id="122" w:author="Jeffrey Taylor Kerby" w:date="2021-06-30T17:40:00Z">
        <w:r w:rsidR="002140C9">
          <w:rPr>
            <w:bCs/>
            <w:color w:val="000000" w:themeColor="text1"/>
            <w:lang w:val="en-US"/>
          </w:rPr>
          <w:t xml:space="preserve"> and </w:t>
        </w:r>
      </w:ins>
      <w:del w:id="123" w:author="Jeffrey Taylor Kerby" w:date="2021-06-30T17:40:00Z">
        <w:r w:rsidRPr="008050E5" w:rsidDel="002140C9">
          <w:rPr>
            <w:color w:val="000000" w:themeColor="text1"/>
            <w:lang w:val="en-US"/>
          </w:rPr>
          <w:delText xml:space="preserve">Total </w:delText>
        </w:r>
      </w:del>
      <w:ins w:id="124" w:author="Jeffrey Taylor Kerby" w:date="2021-06-30T17:40:00Z">
        <w:r w:rsidR="002140C9">
          <w:rPr>
            <w:color w:val="000000" w:themeColor="text1"/>
            <w:lang w:val="en-US"/>
          </w:rPr>
          <w:t>t</w:t>
        </w:r>
        <w:r w:rsidR="002140C9" w:rsidRPr="008050E5">
          <w:rPr>
            <w:color w:val="000000" w:themeColor="text1"/>
            <w:lang w:val="en-US"/>
          </w:rPr>
          <w:t xml:space="preserve">otal </w:t>
        </w:r>
      </w:ins>
      <w:r w:rsidRPr="008050E5">
        <w:rPr>
          <w:color w:val="000000" w:themeColor="text1"/>
          <w:lang w:val="en-US"/>
        </w:rPr>
        <w:t>daily counts (</w:t>
      </w:r>
      <w:r w:rsidRPr="008050E5">
        <w:rPr>
          <w:i/>
          <w:color w:val="000000" w:themeColor="text1"/>
          <w:lang w:val="en-US"/>
        </w:rPr>
        <w:t>n</w:t>
      </w:r>
      <w:r w:rsidRPr="008050E5">
        <w:rPr>
          <w:color w:val="000000" w:themeColor="text1"/>
          <w:lang w:val="en-US"/>
        </w:rPr>
        <w:t xml:space="preserve"> = 4050) of </w:t>
      </w:r>
      <w:r w:rsidRPr="008050E5">
        <w:rPr>
          <w:i/>
          <w:color w:val="000000" w:themeColor="text1"/>
          <w:lang w:val="en-US"/>
        </w:rPr>
        <w:t xml:space="preserve">A. </w:t>
      </w:r>
      <w:proofErr w:type="spellStart"/>
      <w:r w:rsidRPr="008050E5">
        <w:rPr>
          <w:i/>
          <w:color w:val="000000" w:themeColor="text1"/>
          <w:lang w:val="en-US"/>
        </w:rPr>
        <w:t>melanantha</w:t>
      </w:r>
      <w:proofErr w:type="spellEnd"/>
      <w:r w:rsidRPr="008050E5">
        <w:rPr>
          <w:color w:val="000000" w:themeColor="text1"/>
          <w:lang w:val="en-US"/>
        </w:rPr>
        <w:t xml:space="preserve"> seeds on geladas</w:t>
      </w:r>
      <w:ins w:id="125" w:author="Jeffrey Taylor Kerby" w:date="2021-06-30T18:44:00Z">
        <w:r w:rsidR="000F7364">
          <w:rPr>
            <w:color w:val="000000" w:themeColor="text1"/>
            <w:lang w:val="en-US"/>
          </w:rPr>
          <w:t xml:space="preserve"> (lower panel). </w:t>
        </w:r>
      </w:ins>
      <w:r w:rsidRPr="008050E5">
        <w:rPr>
          <w:color w:val="000000" w:themeColor="text1"/>
          <w:lang w:val="en-US"/>
        </w:rPr>
        <w:t xml:space="preserve"> </w:t>
      </w:r>
      <w:del w:id="126" w:author="Jeffrey Taylor Kerby" w:date="2021-06-30T19:32:00Z">
        <w:r w:rsidRPr="008050E5" w:rsidDel="003E58B4">
          <w:rPr>
            <w:color w:val="000000" w:themeColor="text1"/>
            <w:lang w:val="en-US"/>
          </w:rPr>
          <w:delText>during t</w:delText>
        </w:r>
      </w:del>
      <w:ins w:id="127" w:author="Jeffrey Taylor Kerby" w:date="2021-06-30T19:32:00Z">
        <w:r w:rsidR="003E58B4">
          <w:rPr>
            <w:color w:val="000000" w:themeColor="text1"/>
            <w:lang w:val="en-US"/>
          </w:rPr>
          <w:t>T</w:t>
        </w:r>
      </w:ins>
      <w:r w:rsidRPr="008050E5">
        <w:rPr>
          <w:color w:val="000000" w:themeColor="text1"/>
          <w:lang w:val="en-US"/>
        </w:rPr>
        <w:t>he</w:t>
      </w:r>
      <w:ins w:id="128" w:author="Jeffrey Taylor Kerby" w:date="2021-06-30T19:32:00Z">
        <w:r w:rsidR="003E58B4">
          <w:rPr>
            <w:color w:val="000000" w:themeColor="text1"/>
            <w:lang w:val="en-US"/>
          </w:rPr>
          <w:t xml:space="preserve"> years of the</w:t>
        </w:r>
      </w:ins>
      <w:r w:rsidR="00E44250">
        <w:rPr>
          <w:color w:val="000000" w:themeColor="text1"/>
          <w:lang w:val="en-US"/>
        </w:rPr>
        <w:t xml:space="preserve"> study</w:t>
      </w:r>
      <w:r w:rsidRPr="008050E5">
        <w:rPr>
          <w:color w:val="000000" w:themeColor="text1"/>
          <w:lang w:val="en-US"/>
        </w:rPr>
        <w:t xml:space="preserve"> period</w:t>
      </w:r>
      <w:r w:rsidR="00E44250">
        <w:rPr>
          <w:color w:val="000000" w:themeColor="text1"/>
          <w:lang w:val="en-US"/>
        </w:rPr>
        <w:t xml:space="preserve"> (2017-2019)</w:t>
      </w:r>
      <w:ins w:id="129" w:author="Jeffrey Taylor Kerby" w:date="2021-06-30T19:32:00Z">
        <w:r w:rsidR="003E58B4">
          <w:rPr>
            <w:color w:val="000000" w:themeColor="text1"/>
            <w:lang w:val="en-US"/>
          </w:rPr>
          <w:t xml:space="preserve"> are coded </w:t>
        </w:r>
      </w:ins>
      <w:ins w:id="130" w:author="Jeffrey Taylor Kerby" w:date="2021-06-30T19:33:00Z">
        <w:r w:rsidR="003E58B4">
          <w:rPr>
            <w:color w:val="000000" w:themeColor="text1"/>
            <w:lang w:val="en-US"/>
          </w:rPr>
          <w:t xml:space="preserve">by color in each panel, with dates shown as day of year </w:t>
        </w:r>
      </w:ins>
      <w:ins w:id="131" w:author="Jeffrey Taylor Kerby" w:date="2021-06-30T19:34:00Z">
        <w:r w:rsidR="003E58B4">
          <w:rPr>
            <w:color w:val="000000" w:themeColor="text1"/>
            <w:lang w:val="en-US"/>
          </w:rPr>
          <w:t>(</w:t>
        </w:r>
      </w:ins>
      <w:ins w:id="132" w:author="Jeffrey Taylor Kerby" w:date="2021-06-30T19:35:00Z">
        <w:r w:rsidR="003E58B4">
          <w:rPr>
            <w:color w:val="000000" w:themeColor="text1"/>
            <w:lang w:val="en-US"/>
          </w:rPr>
          <w:t xml:space="preserve">upper panel) or as </w:t>
        </w:r>
      </w:ins>
      <w:del w:id="133" w:author="Jeffrey Taylor Kerby" w:date="2021-06-30T18:43:00Z">
        <w:r w:rsidRPr="008050E5" w:rsidDel="000F7364">
          <w:rPr>
            <w:color w:val="000000" w:themeColor="text1"/>
            <w:lang w:val="en-US"/>
          </w:rPr>
          <w:delText xml:space="preserve">. </w:delText>
        </w:r>
      </w:del>
      <w:del w:id="134" w:author="Jeffrey Taylor Kerby" w:date="2021-06-30T19:33:00Z">
        <w:r w:rsidRPr="008050E5" w:rsidDel="003E58B4">
          <w:rPr>
            <w:color w:val="000000" w:themeColor="text1"/>
            <w:lang w:val="en-US"/>
          </w:rPr>
          <w:delText xml:space="preserve">Dates shown </w:delText>
        </w:r>
      </w:del>
      <w:del w:id="135" w:author="Jeffrey Taylor Kerby" w:date="2021-06-30T19:35:00Z">
        <w:r w:rsidRPr="008050E5" w:rsidDel="003E58B4">
          <w:rPr>
            <w:color w:val="000000" w:themeColor="text1"/>
            <w:lang w:val="en-US"/>
          </w:rPr>
          <w:delText xml:space="preserve">as </w:delText>
        </w:r>
      </w:del>
      <w:r w:rsidRPr="008050E5">
        <w:rPr>
          <w:color w:val="000000" w:themeColor="text1"/>
          <w:lang w:val="en-US"/>
        </w:rPr>
        <w:t>month</w:t>
      </w:r>
      <w:ins w:id="136" w:author="Jeffrey Taylor Kerby" w:date="2021-06-30T19:35:00Z">
        <w:r w:rsidR="003E58B4">
          <w:rPr>
            <w:color w:val="000000" w:themeColor="text1"/>
            <w:lang w:val="en-US"/>
          </w:rPr>
          <w:t xml:space="preserve"> (lower panel)</w:t>
        </w:r>
      </w:ins>
      <w:r w:rsidRPr="008050E5">
        <w:rPr>
          <w:color w:val="000000" w:themeColor="text1"/>
          <w:lang w:val="en-US"/>
        </w:rPr>
        <w:t xml:space="preserve"> on the X-axis</w:t>
      </w:r>
      <w:ins w:id="137" w:author="Jeffrey Taylor Kerby" w:date="2021-06-30T19:35:00Z">
        <w:r w:rsidR="003E58B4">
          <w:rPr>
            <w:color w:val="000000" w:themeColor="text1"/>
            <w:lang w:val="en-US"/>
          </w:rPr>
          <w:t xml:space="preserve">. </w:t>
        </w:r>
      </w:ins>
      <w:ins w:id="138" w:author="Jeffrey Taylor Kerby" w:date="2021-06-30T19:36:00Z">
        <w:r w:rsidR="003E58B4">
          <w:rPr>
            <w:color w:val="000000" w:themeColor="text1"/>
            <w:lang w:val="en-US"/>
          </w:rPr>
          <w:t>In the upper panel, l</w:t>
        </w:r>
      </w:ins>
      <w:ins w:id="139" w:author="Jeffrey Taylor Kerby" w:date="2021-06-30T19:35:00Z">
        <w:r w:rsidR="003E58B4">
          <w:rPr>
            <w:color w:val="000000" w:themeColor="text1"/>
            <w:lang w:val="en-US"/>
          </w:rPr>
          <w:t xml:space="preserve">andscape greenness is </w:t>
        </w:r>
        <w:r w:rsidR="003E58B4">
          <w:rPr>
            <w:color w:val="000000" w:themeColor="text1"/>
            <w:lang w:val="en-US"/>
          </w:rPr>
          <w:lastRenderedPageBreak/>
          <w:t>measured by the Normalized Difference Vegetation Ind</w:t>
        </w:r>
      </w:ins>
      <w:ins w:id="140" w:author="Jeffrey Taylor Kerby" w:date="2021-06-30T19:36:00Z">
        <w:r w:rsidR="003E58B4">
          <w:rPr>
            <w:color w:val="000000" w:themeColor="text1"/>
            <w:lang w:val="en-US"/>
          </w:rPr>
          <w:t xml:space="preserve">ex, which is unitless. In the lower panel, the </w:t>
        </w:r>
      </w:ins>
      <w:del w:id="141" w:author="Jeffrey Taylor Kerby" w:date="2021-06-30T19:34:00Z">
        <w:r w:rsidR="00AC3D28" w:rsidDel="003E58B4">
          <w:rPr>
            <w:color w:val="000000" w:themeColor="text1"/>
            <w:lang w:val="en-US"/>
          </w:rPr>
          <w:delText>, with year coded by color</w:delText>
        </w:r>
      </w:del>
      <w:del w:id="142" w:author="Jeffrey Taylor Kerby" w:date="2021-06-30T19:35:00Z">
        <w:r w:rsidRPr="008050E5" w:rsidDel="003E58B4">
          <w:rPr>
            <w:color w:val="000000" w:themeColor="text1"/>
            <w:lang w:val="en-US"/>
          </w:rPr>
          <w:delText xml:space="preserve">. </w:delText>
        </w:r>
      </w:del>
      <w:r w:rsidRPr="008050E5">
        <w:rPr>
          <w:color w:val="000000" w:themeColor="text1"/>
          <w:lang w:val="en-US"/>
        </w:rPr>
        <w:t>Y-axis</w:t>
      </w:r>
      <w:ins w:id="143" w:author="Jeffrey Taylor Kerby" w:date="2021-06-30T19:36:00Z">
        <w:r w:rsidR="003E58B4">
          <w:rPr>
            <w:color w:val="000000" w:themeColor="text1"/>
            <w:lang w:val="en-US"/>
          </w:rPr>
          <w:t xml:space="preserve"> is</w:t>
        </w:r>
      </w:ins>
      <w:r w:rsidRPr="008050E5">
        <w:rPr>
          <w:color w:val="000000" w:themeColor="text1"/>
          <w:lang w:val="en-US"/>
        </w:rPr>
        <w:t xml:space="preserve"> depicted on a log scale. Each point represents daily data from one individual.</w:t>
      </w:r>
      <w:r w:rsidR="00E44250">
        <w:rPr>
          <w:color w:val="000000" w:themeColor="text1"/>
          <w:lang w:val="en-US"/>
        </w:rPr>
        <w:t xml:space="preserve"> </w:t>
      </w:r>
      <w:r w:rsidRPr="008050E5">
        <w:rPr>
          <w:color w:val="000000" w:themeColor="text1"/>
          <w:lang w:val="en-US"/>
        </w:rPr>
        <w:t xml:space="preserve">Seed-carrying of </w:t>
      </w:r>
      <w:r w:rsidRPr="008050E5">
        <w:rPr>
          <w:i/>
          <w:color w:val="000000" w:themeColor="text1"/>
          <w:lang w:val="en-US"/>
        </w:rPr>
        <w:t>A. melanantha</w:t>
      </w:r>
      <w:r w:rsidRPr="008050E5">
        <w:rPr>
          <w:color w:val="000000" w:themeColor="text1"/>
          <w:lang w:val="en-US"/>
        </w:rPr>
        <w:t xml:space="preserve"> by geladas occurs primarily during</w:t>
      </w:r>
      <w:ins w:id="144" w:author="Jeffrey Taylor Kerby" w:date="2021-06-30T19:36:00Z">
        <w:r w:rsidR="003E58B4">
          <w:rPr>
            <w:color w:val="000000" w:themeColor="text1"/>
            <w:lang w:val="en-US"/>
          </w:rPr>
          <w:t xml:space="preserve"> and after</w:t>
        </w:r>
      </w:ins>
      <w:r w:rsidRPr="008050E5">
        <w:rPr>
          <w:color w:val="000000" w:themeColor="text1"/>
          <w:lang w:val="en-US"/>
        </w:rPr>
        <w:t xml:space="preserve"> the wet season months when </w:t>
      </w:r>
      <w:ins w:id="145" w:author="Jeffrey Taylor Kerby" w:date="2021-06-30T19:37:00Z">
        <w:r w:rsidR="003E58B4">
          <w:rPr>
            <w:color w:val="000000" w:themeColor="text1"/>
            <w:lang w:val="en-US"/>
          </w:rPr>
          <w:t xml:space="preserve">the landscape is greenest, aa period when </w:t>
        </w:r>
      </w:ins>
      <w:r w:rsidRPr="008050E5">
        <w:rPr>
          <w:i/>
          <w:color w:val="000000" w:themeColor="text1"/>
          <w:lang w:val="en-US"/>
        </w:rPr>
        <w:t>A. melanantha</w:t>
      </w:r>
      <w:r w:rsidRPr="008050E5">
        <w:rPr>
          <w:color w:val="000000" w:themeColor="text1"/>
          <w:lang w:val="en-US"/>
        </w:rPr>
        <w:t xml:space="preserve"> is flowering and fruiting.</w:t>
      </w:r>
    </w:p>
    <w:p w14:paraId="39A8B9A3" w14:textId="77777777" w:rsidR="00F35E2D" w:rsidRPr="008050E5" w:rsidRDefault="00F35E2D" w:rsidP="00F35E2D">
      <w:pPr>
        <w:spacing w:line="480" w:lineRule="auto"/>
        <w:rPr>
          <w:b/>
          <w:color w:val="000000" w:themeColor="text1"/>
          <w:lang w:val="en-US"/>
        </w:rPr>
      </w:pPr>
    </w:p>
    <w:p w14:paraId="18E66D5F" w14:textId="4118EF95" w:rsidR="00F35E2D" w:rsidRPr="008050E5" w:rsidRDefault="00F35E2D" w:rsidP="00B27D09">
      <w:pPr>
        <w:spacing w:line="480" w:lineRule="auto"/>
        <w:rPr>
          <w:b/>
          <w:color w:val="000000" w:themeColor="text1"/>
          <w:lang w:val="en-US"/>
        </w:rPr>
      </w:pPr>
      <w:r w:rsidRPr="008050E5">
        <w:rPr>
          <w:color w:val="000000" w:themeColor="text1"/>
          <w:lang w:val="en-US"/>
        </w:rPr>
        <w:t>FIGURE 4.</w:t>
      </w:r>
      <w:r w:rsidRPr="008050E5">
        <w:rPr>
          <w:b/>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number of </w:t>
      </w:r>
      <w:r w:rsidRPr="008050E5">
        <w:rPr>
          <w:i/>
          <w:color w:val="000000" w:themeColor="text1"/>
          <w:lang w:val="en-US"/>
        </w:rPr>
        <w:t>A. melanantha</w:t>
      </w:r>
      <w:r w:rsidRPr="008050E5">
        <w:rPr>
          <w:color w:val="000000" w:themeColor="text1"/>
          <w:lang w:val="en-US"/>
        </w:rPr>
        <w:t xml:space="preserve"> seeds on geladas</w:t>
      </w:r>
      <w:r w:rsidR="007057AB" w:rsidRPr="008050E5">
        <w:rPr>
          <w:color w:val="000000" w:themeColor="text1"/>
          <w:lang w:val="en-US"/>
        </w:rPr>
        <w:t xml:space="preserve">, color-coded by </w:t>
      </w:r>
      <w:r w:rsidRPr="008050E5">
        <w:rPr>
          <w:color w:val="000000" w:themeColor="text1"/>
          <w:lang w:val="en-US"/>
        </w:rPr>
        <w:t>size class</w:t>
      </w:r>
      <w:r w:rsidR="007057AB" w:rsidRPr="008050E5">
        <w:rPr>
          <w:color w:val="000000" w:themeColor="text1"/>
          <w:lang w:val="en-US"/>
        </w:rPr>
        <w:t>,</w:t>
      </w:r>
      <w:r w:rsidRPr="008050E5">
        <w:rPr>
          <w:color w:val="000000" w:themeColor="text1"/>
          <w:lang w:val="en-US"/>
        </w:rPr>
        <w:t xml:space="preserve"> </w:t>
      </w:r>
      <w:r w:rsidR="007057AB" w:rsidRPr="008050E5">
        <w:rPr>
          <w:color w:val="000000" w:themeColor="text1"/>
          <w:lang w:val="en-US"/>
        </w:rPr>
        <w:t>during</w:t>
      </w:r>
      <w:r w:rsidRPr="008050E5">
        <w:rPr>
          <w:color w:val="000000" w:themeColor="text1"/>
          <w:lang w:val="en-US"/>
        </w:rPr>
        <w:t xml:space="preserve"> </w:t>
      </w:r>
      <w:r w:rsidR="00AC3D28">
        <w:rPr>
          <w:color w:val="000000" w:themeColor="text1"/>
          <w:lang w:val="en-US"/>
        </w:rPr>
        <w:t>June</w:t>
      </w:r>
      <w:r w:rsidRPr="008050E5">
        <w:rPr>
          <w:color w:val="000000" w:themeColor="text1"/>
          <w:lang w:val="en-US"/>
        </w:rPr>
        <w:t xml:space="preserve"> to </w:t>
      </w:r>
      <w:r w:rsidR="00AC3D28">
        <w:rPr>
          <w:color w:val="000000" w:themeColor="text1"/>
          <w:lang w:val="en-US"/>
        </w:rPr>
        <w:t>December</w:t>
      </w:r>
      <w:r w:rsidR="00863EF9">
        <w:rPr>
          <w:color w:val="000000" w:themeColor="text1"/>
          <w:lang w:val="en-US"/>
        </w:rPr>
        <w:t>, averaged across years 2017-2019</w:t>
      </w:r>
      <w:r w:rsidRPr="008050E5">
        <w:rPr>
          <w:color w:val="000000" w:themeColor="text1"/>
          <w:lang w:val="en-US"/>
        </w:rPr>
        <w:t xml:space="preserve">. Data represent </w:t>
      </w:r>
      <w:r w:rsidR="009555A8">
        <w:rPr>
          <w:color w:val="000000" w:themeColor="text1"/>
          <w:lang w:val="en-US"/>
        </w:rPr>
        <w:t>means</w:t>
      </w:r>
      <w:r w:rsidR="009555A8" w:rsidRPr="008050E5">
        <w:rPr>
          <w:color w:val="000000" w:themeColor="text1"/>
          <w:lang w:val="en-US"/>
        </w:rPr>
        <w:t xml:space="preserve"> </w:t>
      </w:r>
      <w:r w:rsidRPr="008050E5">
        <w:rPr>
          <w:color w:val="000000" w:themeColor="text1"/>
          <w:lang w:val="en-US"/>
        </w:rPr>
        <w:t>across individuals for total number of seeds observed within each size class</w:t>
      </w:r>
      <w:r w:rsidR="00AC3D28">
        <w:rPr>
          <w:color w:val="000000" w:themeColor="text1"/>
          <w:lang w:val="en-US"/>
        </w:rPr>
        <w:t xml:space="preserve"> for that month</w:t>
      </w:r>
      <w:r w:rsidRPr="008050E5">
        <w:rPr>
          <w:color w:val="000000" w:themeColor="text1"/>
          <w:lang w:val="en-US"/>
        </w:rPr>
        <w:t>.</w:t>
      </w:r>
      <w:r w:rsidR="00AB0B56">
        <w:rPr>
          <w:color w:val="000000" w:themeColor="text1"/>
          <w:lang w:val="en-US"/>
        </w:rPr>
        <w:t xml:space="preserve"> Bars</w:t>
      </w:r>
      <w:r w:rsidR="00E44250">
        <w:rPr>
          <w:color w:val="000000" w:themeColor="text1"/>
          <w:lang w:val="en-US"/>
        </w:rPr>
        <w:t xml:space="preserve"> and whiskers</w:t>
      </w:r>
      <w:r w:rsidR="00AB0B56">
        <w:rPr>
          <w:color w:val="000000" w:themeColor="text1"/>
          <w:lang w:val="en-US"/>
        </w:rPr>
        <w:t xml:space="preserve"> represent</w:t>
      </w:r>
      <w:r w:rsidR="00E44250">
        <w:rPr>
          <w:color w:val="000000" w:themeColor="text1"/>
          <w:lang w:val="en-US"/>
        </w:rPr>
        <w:t xml:space="preserve"> means and</w:t>
      </w:r>
      <w:r w:rsidR="00AB0B56">
        <w:rPr>
          <w:color w:val="000000" w:themeColor="text1"/>
          <w:lang w:val="en-US"/>
        </w:rPr>
        <w:t xml:space="preserve"> standard errors</w:t>
      </w:r>
      <w:r w:rsidR="00E44250">
        <w:rPr>
          <w:color w:val="000000" w:themeColor="text1"/>
          <w:lang w:val="en-US"/>
        </w:rPr>
        <w:t>, respectively</w:t>
      </w:r>
      <w:r w:rsidR="00AB0B56">
        <w:rPr>
          <w:color w:val="000000" w:themeColor="text1"/>
          <w:lang w:val="en-US"/>
        </w:rPr>
        <w:t>.</w:t>
      </w:r>
    </w:p>
    <w:p w14:paraId="5AFE901B" w14:textId="77777777" w:rsidR="00F35E2D" w:rsidRPr="008050E5" w:rsidRDefault="00F35E2D" w:rsidP="00B27D09">
      <w:pPr>
        <w:spacing w:line="480" w:lineRule="auto"/>
        <w:rPr>
          <w:b/>
          <w:color w:val="000000" w:themeColor="text1"/>
          <w:lang w:val="en-US"/>
        </w:rPr>
      </w:pPr>
    </w:p>
    <w:p w14:paraId="72EB374B" w14:textId="618F0075" w:rsidR="00F35E2D" w:rsidRDefault="00F35E2D" w:rsidP="00B27D09">
      <w:pPr>
        <w:spacing w:line="480" w:lineRule="auto"/>
        <w:rPr>
          <w:color w:val="000000" w:themeColor="text1"/>
          <w:lang w:val="en-US"/>
        </w:rPr>
      </w:pPr>
      <w:r w:rsidRPr="008050E5">
        <w:rPr>
          <w:color w:val="000000" w:themeColor="text1"/>
          <w:lang w:val="en-US"/>
        </w:rPr>
        <w:t>FIGURE 5.</w:t>
      </w:r>
      <w:r w:rsidRPr="008050E5">
        <w:rPr>
          <w:b/>
          <w:color w:val="000000" w:themeColor="text1"/>
          <w:lang w:val="en-US"/>
        </w:rPr>
        <w:t xml:space="preserve"> </w:t>
      </w:r>
      <w:r w:rsidR="00177987">
        <w:rPr>
          <w:color w:val="000000" w:themeColor="text1"/>
          <w:lang w:val="en-US"/>
        </w:rPr>
        <w:t>Body region</w:t>
      </w:r>
      <w:r w:rsidRPr="008050E5">
        <w:rPr>
          <w:color w:val="000000" w:themeColor="text1"/>
          <w:lang w:val="en-US"/>
        </w:rPr>
        <w:t xml:space="preserve"> locations of </w:t>
      </w:r>
      <w:r w:rsidRPr="008050E5">
        <w:rPr>
          <w:i/>
          <w:color w:val="000000" w:themeColor="text1"/>
          <w:lang w:val="en-US"/>
        </w:rPr>
        <w:t>A. melanantha</w:t>
      </w:r>
      <w:r w:rsidRPr="008050E5">
        <w:rPr>
          <w:color w:val="000000" w:themeColor="text1"/>
          <w:lang w:val="en-US"/>
        </w:rPr>
        <w:t xml:space="preserve"> seeds on geladas, ordered by magnitude and color-coded by size class. Data</w:t>
      </w:r>
      <w:r w:rsidR="00B803C0" w:rsidRPr="008050E5">
        <w:rPr>
          <w:color w:val="000000" w:themeColor="text1"/>
          <w:lang w:val="en-US"/>
        </w:rPr>
        <w:t xml:space="preserve"> are</w:t>
      </w:r>
      <w:r w:rsidRPr="008050E5">
        <w:rPr>
          <w:color w:val="000000" w:themeColor="text1"/>
          <w:lang w:val="en-US"/>
        </w:rPr>
        <w:t xml:space="preserve"> from the months of </w:t>
      </w:r>
      <w:r w:rsidR="00AC3D28">
        <w:rPr>
          <w:color w:val="000000" w:themeColor="text1"/>
          <w:lang w:val="en-US"/>
        </w:rPr>
        <w:t>June</w:t>
      </w:r>
      <w:r w:rsidRPr="008050E5">
        <w:rPr>
          <w:color w:val="000000" w:themeColor="text1"/>
          <w:lang w:val="en-US"/>
        </w:rPr>
        <w:t xml:space="preserve"> </w:t>
      </w:r>
      <w:r w:rsidR="00AC3D28">
        <w:rPr>
          <w:color w:val="000000" w:themeColor="text1"/>
          <w:lang w:val="en-US"/>
        </w:rPr>
        <w:t>through</w:t>
      </w:r>
      <w:r w:rsidRPr="008050E5">
        <w:rPr>
          <w:color w:val="000000" w:themeColor="text1"/>
          <w:lang w:val="en-US"/>
        </w:rPr>
        <w:t xml:space="preserve"> </w:t>
      </w:r>
      <w:r w:rsidR="00AC3D28">
        <w:rPr>
          <w:color w:val="000000" w:themeColor="text1"/>
          <w:lang w:val="en-US"/>
        </w:rPr>
        <w:t>December</w:t>
      </w:r>
      <w:r w:rsidR="007057AB" w:rsidRPr="008050E5">
        <w:rPr>
          <w:color w:val="000000" w:themeColor="text1"/>
          <w:lang w:val="en-US"/>
        </w:rPr>
        <w:t xml:space="preserve"> </w:t>
      </w:r>
      <w:r w:rsidRPr="008050E5">
        <w:rPr>
          <w:color w:val="000000" w:themeColor="text1"/>
          <w:lang w:val="en-US"/>
        </w:rPr>
        <w:t xml:space="preserve">and represent the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of summed daily seed counts. </w:t>
      </w:r>
      <w:r w:rsidR="00863EF9">
        <w:rPr>
          <w:color w:val="000000" w:themeColor="text1"/>
          <w:lang w:val="en-US"/>
        </w:rPr>
        <w:t xml:space="preserve">Data averaged across years by month. </w:t>
      </w:r>
      <w:r w:rsidRPr="008050E5">
        <w:rPr>
          <w:color w:val="000000" w:themeColor="text1"/>
          <w:lang w:val="en-US"/>
        </w:rPr>
        <w:t>Seeds are most often present on the legs</w:t>
      </w:r>
      <w:r w:rsidR="007057AB" w:rsidRPr="008050E5">
        <w:rPr>
          <w:color w:val="000000" w:themeColor="text1"/>
          <w:lang w:val="en-US"/>
        </w:rPr>
        <w:t xml:space="preserve"> and </w:t>
      </w:r>
      <w:proofErr w:type="spellStart"/>
      <w:r w:rsidR="007057AB" w:rsidRPr="008050E5">
        <w:rPr>
          <w:color w:val="000000" w:themeColor="text1"/>
          <w:lang w:val="en-US"/>
        </w:rPr>
        <w:t>hindparts</w:t>
      </w:r>
      <w:proofErr w:type="spellEnd"/>
      <w:r w:rsidRPr="008050E5">
        <w:rPr>
          <w:color w:val="000000" w:themeColor="text1"/>
          <w:lang w:val="en-US"/>
        </w:rPr>
        <w:t xml:space="preserve">, and the patterns are largely similar across size classes. The capes of adult males also attract a prolific </w:t>
      </w:r>
      <w:proofErr w:type="gramStart"/>
      <w:r w:rsidRPr="008050E5">
        <w:rPr>
          <w:color w:val="000000" w:themeColor="text1"/>
          <w:lang w:val="en-US"/>
        </w:rPr>
        <w:t>amount</w:t>
      </w:r>
      <w:proofErr w:type="gramEnd"/>
      <w:r w:rsidRPr="008050E5">
        <w:rPr>
          <w:color w:val="000000" w:themeColor="text1"/>
          <w:lang w:val="en-US"/>
        </w:rPr>
        <w:t xml:space="preserve"> of seeds.</w:t>
      </w:r>
    </w:p>
    <w:p w14:paraId="44EDECE7" w14:textId="647711F3" w:rsidR="000E69B1" w:rsidRDefault="000E69B1" w:rsidP="00B27D09">
      <w:pPr>
        <w:spacing w:line="480" w:lineRule="auto"/>
        <w:rPr>
          <w:color w:val="000000" w:themeColor="text1"/>
          <w:lang w:val="en-US"/>
        </w:rPr>
      </w:pPr>
    </w:p>
    <w:p w14:paraId="46F886C5" w14:textId="333E074B" w:rsidR="000E69B1" w:rsidRPr="00D956F7" w:rsidRDefault="000E69B1" w:rsidP="00B27D09">
      <w:pPr>
        <w:spacing w:line="480" w:lineRule="auto"/>
        <w:rPr>
          <w:b/>
          <w:color w:val="000000" w:themeColor="text1"/>
          <w:lang w:val="en-CA"/>
        </w:rPr>
      </w:pPr>
      <w:r>
        <w:rPr>
          <w:color w:val="000000" w:themeColor="text1"/>
          <w:lang w:val="en-US"/>
        </w:rPr>
        <w:t xml:space="preserve">FIGURE 6. </w:t>
      </w:r>
      <w:r w:rsidR="003200DD">
        <w:rPr>
          <w:color w:val="000000" w:themeColor="text1"/>
          <w:lang w:val="en-US"/>
        </w:rPr>
        <w:t>Short-term changes in seed counts in individual geladas</w:t>
      </w:r>
      <w:r w:rsidR="009A4D1C">
        <w:rPr>
          <w:color w:val="000000" w:themeColor="text1"/>
          <w:lang w:val="en-US"/>
        </w:rPr>
        <w:t>, labeled by three-letter abbreviations</w:t>
      </w:r>
      <w:r w:rsidR="003200DD">
        <w:rPr>
          <w:color w:val="000000" w:themeColor="text1"/>
          <w:lang w:val="en-US"/>
        </w:rPr>
        <w:t>.</w:t>
      </w:r>
      <w:r w:rsidR="009A4D1C">
        <w:rPr>
          <w:color w:val="000000" w:themeColor="text1"/>
          <w:lang w:val="en-US"/>
        </w:rPr>
        <w:t xml:space="preserve"> </w:t>
      </w:r>
      <w:r w:rsidR="009A4D1C">
        <w:rPr>
          <w:lang w:val="en-CA"/>
        </w:rPr>
        <w:t>L</w:t>
      </w:r>
      <w:r w:rsidRPr="00D956F7">
        <w:rPr>
          <w:lang w:val="en-CA"/>
        </w:rPr>
        <w:t>ine</w:t>
      </w:r>
      <w:r w:rsidR="009A4D1C">
        <w:rPr>
          <w:lang w:val="en-CA"/>
        </w:rPr>
        <w:t>s</w:t>
      </w:r>
      <w:r w:rsidRPr="00D956F7">
        <w:rPr>
          <w:lang w:val="en-CA"/>
        </w:rPr>
        <w:t xml:space="preserve"> represent </w:t>
      </w:r>
      <w:r w:rsidR="009A4D1C">
        <w:rPr>
          <w:lang w:val="en-CA"/>
        </w:rPr>
        <w:t>single</w:t>
      </w:r>
      <w:r w:rsidRPr="00D956F7">
        <w:rPr>
          <w:lang w:val="en-CA"/>
        </w:rPr>
        <w:t xml:space="preserve"> focal</w:t>
      </w:r>
      <w:r w:rsidR="003200DD">
        <w:rPr>
          <w:lang w:val="en-CA"/>
        </w:rPr>
        <w:t xml:space="preserve"> follow</w:t>
      </w:r>
      <w:r w:rsidR="009A4D1C">
        <w:rPr>
          <w:lang w:val="en-CA"/>
        </w:rPr>
        <w:t>s</w:t>
      </w:r>
      <w:r w:rsidR="003200DD">
        <w:rPr>
          <w:lang w:val="en-CA"/>
        </w:rPr>
        <w:t>,</w:t>
      </w:r>
      <w:r w:rsidRPr="00D956F7">
        <w:rPr>
          <w:lang w:val="en-CA"/>
        </w:rPr>
        <w:t xml:space="preserve"> and the different </w:t>
      </w:r>
      <w:r w:rsidR="003200DD">
        <w:rPr>
          <w:lang w:val="en-CA"/>
        </w:rPr>
        <w:t>colors</w:t>
      </w:r>
      <w:r w:rsidRPr="00D956F7">
        <w:rPr>
          <w:lang w:val="en-CA"/>
        </w:rPr>
        <w:t xml:space="preserve"> represent the body region of focus. </w:t>
      </w:r>
      <w:r w:rsidR="003200DD">
        <w:rPr>
          <w:lang w:val="en-CA"/>
        </w:rPr>
        <w:t xml:space="preserve">Individuals are female unless indicated by the </w:t>
      </w:r>
      <w:r w:rsidRPr="00D956F7">
        <w:rPr>
          <w:lang w:val="en-CA"/>
        </w:rPr>
        <w:t>Mars symbol.</w:t>
      </w:r>
    </w:p>
    <w:p w14:paraId="44B53022" w14:textId="77777777" w:rsidR="00EB678A" w:rsidRPr="008050E5" w:rsidRDefault="00EB678A" w:rsidP="00B27D09">
      <w:pPr>
        <w:spacing w:line="480" w:lineRule="auto"/>
        <w:rPr>
          <w:color w:val="000000" w:themeColor="text1"/>
          <w:lang w:val="en-US"/>
        </w:rPr>
      </w:pPr>
    </w:p>
    <w:p w14:paraId="760453CD" w14:textId="436E137E" w:rsidR="00EB678A" w:rsidRPr="008050E5" w:rsidRDefault="00EB678A" w:rsidP="00B27D09">
      <w:pPr>
        <w:spacing w:line="480" w:lineRule="auto"/>
        <w:rPr>
          <w:color w:val="000000" w:themeColor="text1"/>
          <w:lang w:val="en-US"/>
        </w:rPr>
      </w:pPr>
      <w:r w:rsidRPr="008050E5">
        <w:rPr>
          <w:color w:val="000000" w:themeColor="text1"/>
          <w:lang w:val="en-US"/>
        </w:rPr>
        <w:t xml:space="preserve">FIGURE S1. Chewing sequence of a female gelada consuming the underground storage organ of </w:t>
      </w:r>
      <w:r w:rsidRPr="008050E5">
        <w:rPr>
          <w:i/>
          <w:color w:val="000000" w:themeColor="text1"/>
          <w:lang w:val="en-US"/>
        </w:rPr>
        <w:t>A. melanantha</w:t>
      </w:r>
      <w:r w:rsidRPr="008050E5">
        <w:rPr>
          <w:color w:val="000000" w:themeColor="text1"/>
          <w:lang w:val="en-US"/>
        </w:rPr>
        <w:t xml:space="preserve"> during the dry season. The</w:t>
      </w:r>
      <w:r w:rsidR="003E54CC" w:rsidRPr="008050E5">
        <w:rPr>
          <w:color w:val="000000" w:themeColor="text1"/>
          <w:lang w:val="en-US"/>
        </w:rPr>
        <w:t xml:space="preserve">se carrot-like organs are </w:t>
      </w:r>
      <w:r w:rsidR="00653399">
        <w:rPr>
          <w:color w:val="000000" w:themeColor="text1"/>
          <w:lang w:val="en-US"/>
        </w:rPr>
        <w:t>yanked or dug out</w:t>
      </w:r>
      <w:r w:rsidR="00653399" w:rsidRPr="008050E5">
        <w:rPr>
          <w:color w:val="000000" w:themeColor="text1"/>
          <w:lang w:val="en-US"/>
        </w:rPr>
        <w:t xml:space="preserve"> </w:t>
      </w:r>
      <w:r w:rsidR="003E54CC" w:rsidRPr="008050E5">
        <w:rPr>
          <w:color w:val="000000" w:themeColor="text1"/>
          <w:lang w:val="en-US"/>
        </w:rPr>
        <w:t xml:space="preserve">from the </w:t>
      </w:r>
      <w:r w:rsidR="003E54CC" w:rsidRPr="008050E5">
        <w:rPr>
          <w:color w:val="000000" w:themeColor="text1"/>
          <w:lang w:val="en-US"/>
        </w:rPr>
        <w:lastRenderedPageBreak/>
        <w:t xml:space="preserve">ground </w:t>
      </w:r>
      <w:r w:rsidR="00653399">
        <w:rPr>
          <w:color w:val="000000" w:themeColor="text1"/>
          <w:lang w:val="en-US"/>
        </w:rPr>
        <w:t>(</w:t>
      </w:r>
      <w:r w:rsidR="003E54CC" w:rsidRPr="008050E5">
        <w:rPr>
          <w:color w:val="000000" w:themeColor="text1"/>
          <w:lang w:val="en-US"/>
        </w:rPr>
        <w:t>with</w:t>
      </w:r>
      <w:r w:rsidR="00653399">
        <w:rPr>
          <w:color w:val="000000" w:themeColor="text1"/>
          <w:lang w:val="en-US"/>
        </w:rPr>
        <w:t xml:space="preserve"> what appears to be</w:t>
      </w:r>
      <w:r w:rsidR="003E54CC" w:rsidRPr="008050E5">
        <w:rPr>
          <w:color w:val="000000" w:themeColor="text1"/>
          <w:lang w:val="en-US"/>
        </w:rPr>
        <w:t xml:space="preserve"> considerable effort</w:t>
      </w:r>
      <w:r w:rsidR="00653399">
        <w:rPr>
          <w:color w:val="000000" w:themeColor="text1"/>
          <w:lang w:val="en-US"/>
        </w:rPr>
        <w:t xml:space="preserve">) </w:t>
      </w:r>
      <w:r w:rsidR="003E54CC" w:rsidRPr="008050E5">
        <w:rPr>
          <w:color w:val="000000" w:themeColor="text1"/>
          <w:lang w:val="en-US"/>
        </w:rPr>
        <w:t>and tend to be fully consumed. Exploited plants are assumed to die.</w:t>
      </w:r>
    </w:p>
    <w:p w14:paraId="1F0FDC4E" w14:textId="77777777" w:rsidR="00EB678A" w:rsidRPr="008050E5" w:rsidRDefault="00EB678A" w:rsidP="00B27D09">
      <w:pPr>
        <w:spacing w:line="480" w:lineRule="auto"/>
        <w:rPr>
          <w:color w:val="000000" w:themeColor="text1"/>
          <w:lang w:val="en-US"/>
        </w:rPr>
      </w:pPr>
    </w:p>
    <w:p w14:paraId="5226075E" w14:textId="1B4F0834" w:rsidR="00F35E2D" w:rsidRPr="00AC3D28" w:rsidRDefault="000D5CCC" w:rsidP="00B27D09">
      <w:pPr>
        <w:spacing w:line="480" w:lineRule="auto"/>
        <w:rPr>
          <w:color w:val="000000" w:themeColor="text1"/>
          <w:lang w:val="en-US"/>
        </w:rPr>
      </w:pPr>
      <w:r w:rsidRPr="008050E5">
        <w:rPr>
          <w:color w:val="000000" w:themeColor="text1"/>
          <w:lang w:val="en-US"/>
        </w:rPr>
        <w:t>FIGURE S</w:t>
      </w:r>
      <w:r w:rsidR="00EB678A" w:rsidRPr="008050E5">
        <w:rPr>
          <w:color w:val="000000" w:themeColor="text1"/>
          <w:lang w:val="en-US"/>
        </w:rPr>
        <w:t>2</w:t>
      </w:r>
      <w:r w:rsidRPr="008050E5">
        <w:rPr>
          <w:color w:val="000000" w:themeColor="text1"/>
          <w:lang w:val="en-US"/>
        </w:rPr>
        <w:t xml:space="preserve">. Photographs of geladas from September 30, 2018. On this day, hundreds of seeds of </w:t>
      </w:r>
      <w:r w:rsidRPr="008050E5">
        <w:rPr>
          <w:i/>
          <w:color w:val="000000" w:themeColor="text1"/>
          <w:lang w:val="en-US"/>
        </w:rPr>
        <w:t>A. melanantha</w:t>
      </w:r>
      <w:r w:rsidRPr="008050E5">
        <w:rPr>
          <w:color w:val="000000" w:themeColor="text1"/>
          <w:lang w:val="en-US"/>
        </w:rPr>
        <w:t xml:space="preserve"> were routinely observed on individuals across the study band. </w:t>
      </w:r>
      <w:r w:rsidRPr="00AC3D28">
        <w:rPr>
          <w:color w:val="000000" w:themeColor="text1"/>
          <w:lang w:val="en-US"/>
        </w:rPr>
        <w:t>Photos by Zack Petrie.</w:t>
      </w:r>
    </w:p>
    <w:p w14:paraId="45FD8B84" w14:textId="0FE55F6A" w:rsidR="00AB0B56" w:rsidRDefault="00AB0B56" w:rsidP="00CA2C08">
      <w:pPr>
        <w:spacing w:line="480" w:lineRule="auto"/>
        <w:rPr>
          <w:b/>
          <w:color w:val="000000" w:themeColor="text1"/>
          <w:lang w:val="en-US"/>
        </w:rPr>
      </w:pPr>
    </w:p>
    <w:p w14:paraId="6D8A2CB0" w14:textId="7AC2F38D" w:rsidR="00AC3D28" w:rsidRDefault="00AC3D28" w:rsidP="00CA2C08">
      <w:pPr>
        <w:spacing w:line="480" w:lineRule="auto"/>
        <w:rPr>
          <w:b/>
          <w:color w:val="000000" w:themeColor="text1"/>
          <w:lang w:val="en-US"/>
        </w:rPr>
      </w:pPr>
    </w:p>
    <w:p w14:paraId="24065791" w14:textId="74DF363C" w:rsidR="00434380" w:rsidRDefault="00434380" w:rsidP="00CA2C08">
      <w:pPr>
        <w:spacing w:line="480" w:lineRule="auto"/>
        <w:rPr>
          <w:b/>
          <w:color w:val="000000" w:themeColor="text1"/>
          <w:lang w:val="en-US"/>
        </w:rPr>
      </w:pPr>
    </w:p>
    <w:p w14:paraId="3230818D" w14:textId="64C83D6D" w:rsidR="00434380" w:rsidRDefault="00434380" w:rsidP="00CA2C08">
      <w:pPr>
        <w:spacing w:line="480" w:lineRule="auto"/>
        <w:rPr>
          <w:b/>
          <w:color w:val="000000" w:themeColor="text1"/>
          <w:lang w:val="en-US"/>
        </w:rPr>
      </w:pPr>
    </w:p>
    <w:p w14:paraId="70E9580F" w14:textId="1BE3A1A7" w:rsidR="00434380" w:rsidRDefault="00434380" w:rsidP="00CA2C08">
      <w:pPr>
        <w:spacing w:line="480" w:lineRule="auto"/>
        <w:rPr>
          <w:b/>
          <w:color w:val="000000" w:themeColor="text1"/>
          <w:lang w:val="en-US"/>
        </w:rPr>
      </w:pPr>
    </w:p>
    <w:p w14:paraId="06BD4AC7" w14:textId="1D05184C" w:rsidR="00434380" w:rsidRDefault="00434380" w:rsidP="00CA2C08">
      <w:pPr>
        <w:spacing w:line="480" w:lineRule="auto"/>
        <w:rPr>
          <w:b/>
          <w:color w:val="000000" w:themeColor="text1"/>
          <w:lang w:val="en-US"/>
        </w:rPr>
      </w:pPr>
    </w:p>
    <w:p w14:paraId="6781D9B9" w14:textId="14FF4E80" w:rsidR="00434380" w:rsidRDefault="00434380" w:rsidP="00CA2C08">
      <w:pPr>
        <w:spacing w:line="480" w:lineRule="auto"/>
        <w:rPr>
          <w:b/>
          <w:color w:val="000000" w:themeColor="text1"/>
          <w:lang w:val="en-US"/>
        </w:rPr>
      </w:pPr>
    </w:p>
    <w:p w14:paraId="2173537A" w14:textId="6CA7FC54" w:rsidR="00614EBD" w:rsidRDefault="00614EBD" w:rsidP="00CA2C08">
      <w:pPr>
        <w:spacing w:line="480" w:lineRule="auto"/>
        <w:rPr>
          <w:b/>
          <w:color w:val="000000" w:themeColor="text1"/>
          <w:lang w:val="en-US"/>
        </w:rPr>
      </w:pPr>
    </w:p>
    <w:p w14:paraId="0388226C" w14:textId="3111321F" w:rsidR="00614EBD" w:rsidRDefault="00614EBD" w:rsidP="00CA2C08">
      <w:pPr>
        <w:spacing w:line="480" w:lineRule="auto"/>
        <w:rPr>
          <w:b/>
          <w:color w:val="000000" w:themeColor="text1"/>
          <w:lang w:val="en-US"/>
        </w:rPr>
      </w:pPr>
    </w:p>
    <w:p w14:paraId="7BBCAC65" w14:textId="5604443B" w:rsidR="00614EBD" w:rsidRDefault="00614EBD" w:rsidP="00CA2C08">
      <w:pPr>
        <w:spacing w:line="480" w:lineRule="auto"/>
        <w:rPr>
          <w:b/>
          <w:color w:val="000000" w:themeColor="text1"/>
          <w:lang w:val="en-US"/>
        </w:rPr>
      </w:pPr>
    </w:p>
    <w:p w14:paraId="7CBA75FA" w14:textId="080E7286" w:rsidR="00614EBD" w:rsidRDefault="00614EBD" w:rsidP="00CA2C08">
      <w:pPr>
        <w:spacing w:line="480" w:lineRule="auto"/>
        <w:rPr>
          <w:b/>
          <w:color w:val="000000" w:themeColor="text1"/>
          <w:lang w:val="en-US"/>
        </w:rPr>
      </w:pPr>
    </w:p>
    <w:p w14:paraId="2D4C22CC" w14:textId="7ACC0B06" w:rsidR="00614EBD" w:rsidRDefault="00614EBD" w:rsidP="00CA2C08">
      <w:pPr>
        <w:spacing w:line="480" w:lineRule="auto"/>
        <w:rPr>
          <w:b/>
          <w:color w:val="000000" w:themeColor="text1"/>
          <w:lang w:val="en-US"/>
        </w:rPr>
      </w:pPr>
    </w:p>
    <w:p w14:paraId="00CFD4E7" w14:textId="17BEE525" w:rsidR="00614EBD" w:rsidRDefault="00614EBD" w:rsidP="00CA2C08">
      <w:pPr>
        <w:spacing w:line="480" w:lineRule="auto"/>
        <w:rPr>
          <w:b/>
          <w:color w:val="000000" w:themeColor="text1"/>
          <w:lang w:val="en-US"/>
        </w:rPr>
      </w:pPr>
    </w:p>
    <w:p w14:paraId="11698A5F" w14:textId="54380517" w:rsidR="00614EBD" w:rsidRDefault="00614EBD" w:rsidP="00CA2C08">
      <w:pPr>
        <w:spacing w:line="480" w:lineRule="auto"/>
        <w:rPr>
          <w:b/>
          <w:color w:val="000000" w:themeColor="text1"/>
          <w:lang w:val="en-US"/>
        </w:rPr>
      </w:pPr>
    </w:p>
    <w:p w14:paraId="04282331" w14:textId="355120B2" w:rsidR="00614EBD" w:rsidRDefault="00614EBD" w:rsidP="00CA2C08">
      <w:pPr>
        <w:spacing w:line="480" w:lineRule="auto"/>
        <w:rPr>
          <w:b/>
          <w:color w:val="000000" w:themeColor="text1"/>
          <w:lang w:val="en-US"/>
        </w:rPr>
      </w:pPr>
    </w:p>
    <w:p w14:paraId="04602C20" w14:textId="62569047" w:rsidR="00614EBD" w:rsidRDefault="00614EBD" w:rsidP="00CA2C08">
      <w:pPr>
        <w:spacing w:line="480" w:lineRule="auto"/>
        <w:rPr>
          <w:b/>
          <w:color w:val="000000" w:themeColor="text1"/>
          <w:lang w:val="en-US"/>
        </w:rPr>
      </w:pPr>
    </w:p>
    <w:p w14:paraId="2DE9F186" w14:textId="379EE69F" w:rsidR="00614EBD" w:rsidRDefault="00614EBD" w:rsidP="00CA2C08">
      <w:pPr>
        <w:spacing w:line="480" w:lineRule="auto"/>
        <w:rPr>
          <w:b/>
          <w:color w:val="000000" w:themeColor="text1"/>
          <w:lang w:val="en-US"/>
        </w:rPr>
      </w:pPr>
    </w:p>
    <w:p w14:paraId="66022AD1" w14:textId="4D63608B" w:rsidR="00614EBD" w:rsidRDefault="00614EBD" w:rsidP="00CA2C08">
      <w:pPr>
        <w:spacing w:line="480" w:lineRule="auto"/>
        <w:rPr>
          <w:b/>
          <w:color w:val="000000" w:themeColor="text1"/>
          <w:lang w:val="en-US"/>
        </w:rPr>
      </w:pPr>
    </w:p>
    <w:p w14:paraId="787B9467" w14:textId="77777777" w:rsidR="00614EBD" w:rsidRDefault="00614EBD" w:rsidP="00CA2C08">
      <w:pPr>
        <w:spacing w:line="480" w:lineRule="auto"/>
        <w:rPr>
          <w:b/>
          <w:color w:val="000000" w:themeColor="text1"/>
          <w:lang w:val="en-US"/>
        </w:rPr>
      </w:pPr>
    </w:p>
    <w:p w14:paraId="69F47986" w14:textId="77777777" w:rsidR="00653399" w:rsidRPr="00AC3D28" w:rsidRDefault="00653399" w:rsidP="00CA2C08">
      <w:pPr>
        <w:spacing w:line="480" w:lineRule="auto"/>
        <w:rPr>
          <w:b/>
          <w:color w:val="000000" w:themeColor="text1"/>
          <w:lang w:val="en-US"/>
        </w:rPr>
      </w:pPr>
    </w:p>
    <w:p w14:paraId="3FBB4ABD" w14:textId="77777777" w:rsidR="00F35E2D" w:rsidRPr="00CA2C08" w:rsidRDefault="00F35E2D" w:rsidP="00CA2C08">
      <w:pPr>
        <w:spacing w:line="480" w:lineRule="auto"/>
        <w:rPr>
          <w:b/>
          <w:color w:val="000000" w:themeColor="text1"/>
          <w:shd w:val="clear" w:color="auto" w:fill="FFFFFF"/>
        </w:rPr>
      </w:pPr>
      <w:r w:rsidRPr="00CA2C08">
        <w:rPr>
          <w:b/>
          <w:color w:val="000000" w:themeColor="text1"/>
          <w:shd w:val="clear" w:color="auto" w:fill="FFFFFF"/>
        </w:rPr>
        <w:t>FIGURE</w:t>
      </w:r>
      <w:r>
        <w:rPr>
          <w:b/>
          <w:color w:val="000000" w:themeColor="text1"/>
          <w:shd w:val="clear" w:color="auto" w:fill="FFFFFF"/>
        </w:rPr>
        <w:t>S</w:t>
      </w:r>
    </w:p>
    <w:p w14:paraId="0F2F001E" w14:textId="77777777" w:rsidR="000D5CCC" w:rsidRDefault="000D5CCC" w:rsidP="00CA2C08">
      <w:pPr>
        <w:spacing w:line="480" w:lineRule="auto"/>
        <w:rPr>
          <w:color w:val="000000" w:themeColor="text1"/>
          <w:shd w:val="clear" w:color="auto" w:fill="FFFFFF"/>
        </w:rPr>
      </w:pPr>
      <w:r>
        <w:rPr>
          <w:b/>
          <w:noProof/>
          <w:color w:val="000000" w:themeColor="text1"/>
          <w:lang w:val="en-US"/>
        </w:rPr>
        <w:drawing>
          <wp:inline distT="0" distB="0" distL="0" distR="0" wp14:anchorId="6965D5EE" wp14:editId="02CCF56A">
            <wp:extent cx="4880042" cy="593002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fig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9422" cy="5941418"/>
                    </a:xfrm>
                    <a:prstGeom prst="rect">
                      <a:avLst/>
                    </a:prstGeom>
                  </pic:spPr>
                </pic:pic>
              </a:graphicData>
            </a:graphic>
          </wp:inline>
        </w:drawing>
      </w:r>
    </w:p>
    <w:p w14:paraId="19242F01" w14:textId="77777777" w:rsidR="0009373A" w:rsidRPr="00572106" w:rsidRDefault="00F35E2D" w:rsidP="00CA2C08">
      <w:pPr>
        <w:spacing w:line="480" w:lineRule="auto"/>
        <w:rPr>
          <w:b/>
          <w:color w:val="000000" w:themeColor="text1"/>
        </w:rPr>
      </w:pPr>
      <w:r>
        <w:rPr>
          <w:color w:val="000000" w:themeColor="text1"/>
          <w:shd w:val="clear" w:color="auto" w:fill="FFFFFF"/>
        </w:rPr>
        <w:t>FIGURE 1.</w:t>
      </w:r>
    </w:p>
    <w:p w14:paraId="1C2C045E" w14:textId="77777777" w:rsidR="0009373A" w:rsidRDefault="0009373A" w:rsidP="00CA2C08">
      <w:pPr>
        <w:spacing w:line="480" w:lineRule="auto"/>
        <w:rPr>
          <w:b/>
          <w:color w:val="000000" w:themeColor="text1"/>
        </w:rPr>
      </w:pPr>
    </w:p>
    <w:p w14:paraId="5FB05D2B" w14:textId="77777777" w:rsidR="000D5CCC" w:rsidRDefault="000D5CCC" w:rsidP="00CA2C08">
      <w:pPr>
        <w:spacing w:line="480" w:lineRule="auto"/>
        <w:rPr>
          <w:b/>
          <w:color w:val="000000" w:themeColor="text1"/>
        </w:rPr>
      </w:pPr>
    </w:p>
    <w:p w14:paraId="0BF31E5B" w14:textId="77777777" w:rsidR="000D5CCC" w:rsidRPr="00572106" w:rsidRDefault="000D5CCC" w:rsidP="00CA2C08">
      <w:pPr>
        <w:spacing w:line="480" w:lineRule="auto"/>
        <w:rPr>
          <w:b/>
          <w:color w:val="000000" w:themeColor="text1"/>
        </w:rPr>
      </w:pPr>
    </w:p>
    <w:p w14:paraId="08E03379" w14:textId="77777777" w:rsidR="000D5CCC" w:rsidRDefault="000D5CCC" w:rsidP="00B27D09">
      <w:pPr>
        <w:spacing w:line="480" w:lineRule="auto"/>
        <w:rPr>
          <w:color w:val="000000" w:themeColor="text1"/>
        </w:rPr>
      </w:pPr>
      <w:r>
        <w:rPr>
          <w:b/>
          <w:noProof/>
          <w:color w:val="000000" w:themeColor="text1"/>
          <w:shd w:val="clear" w:color="auto" w:fill="FFFFFF"/>
          <w:lang w:val="en-US"/>
        </w:rPr>
        <w:drawing>
          <wp:inline distT="0" distB="0" distL="0" distR="0" wp14:anchorId="0BEF90D8" wp14:editId="04E9B484">
            <wp:extent cx="6139543" cy="2402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2 at 15.24.27.png"/>
                    <pic:cNvPicPr/>
                  </pic:nvPicPr>
                  <pic:blipFill rotWithShape="1">
                    <a:blip r:embed="rId13" cstate="print">
                      <a:extLst>
                        <a:ext uri="{28A0092B-C50C-407E-A947-70E740481C1C}">
                          <a14:useLocalDpi xmlns:a14="http://schemas.microsoft.com/office/drawing/2010/main" val="0"/>
                        </a:ext>
                      </a:extLst>
                    </a:blip>
                    <a:srcRect l="-1" r="641"/>
                    <a:stretch/>
                  </pic:blipFill>
                  <pic:spPr bwMode="auto">
                    <a:xfrm>
                      <a:off x="0" y="0"/>
                      <a:ext cx="6155250" cy="2408987"/>
                    </a:xfrm>
                    <a:prstGeom prst="rect">
                      <a:avLst/>
                    </a:prstGeom>
                    <a:ln>
                      <a:noFill/>
                    </a:ln>
                    <a:extLst>
                      <a:ext uri="{53640926-AAD7-44D8-BBD7-CCE9431645EC}">
                        <a14:shadowObscured xmlns:a14="http://schemas.microsoft.com/office/drawing/2010/main"/>
                      </a:ext>
                    </a:extLst>
                  </pic:spPr>
                </pic:pic>
              </a:graphicData>
            </a:graphic>
          </wp:inline>
        </w:drawing>
      </w:r>
    </w:p>
    <w:p w14:paraId="1C235518" w14:textId="77777777" w:rsidR="00B27D09" w:rsidRDefault="00F35E2D" w:rsidP="00B27D09">
      <w:pPr>
        <w:spacing w:line="480" w:lineRule="auto"/>
        <w:rPr>
          <w:b/>
          <w:color w:val="000000" w:themeColor="text1"/>
        </w:rPr>
      </w:pPr>
      <w:r>
        <w:rPr>
          <w:color w:val="000000" w:themeColor="text1"/>
        </w:rPr>
        <w:t>FIGURE 2.</w:t>
      </w:r>
    </w:p>
    <w:p w14:paraId="12842CAC" w14:textId="77777777" w:rsidR="00B27D09" w:rsidRDefault="00B27D09" w:rsidP="00B27D09">
      <w:pPr>
        <w:spacing w:line="480" w:lineRule="auto"/>
        <w:rPr>
          <w:b/>
          <w:color w:val="000000" w:themeColor="text1"/>
        </w:rPr>
      </w:pPr>
    </w:p>
    <w:p w14:paraId="73B289BD" w14:textId="77777777" w:rsidR="000D5CCC" w:rsidRDefault="000D5CCC" w:rsidP="00B27D09">
      <w:pPr>
        <w:spacing w:line="480" w:lineRule="auto"/>
        <w:rPr>
          <w:b/>
          <w:color w:val="000000" w:themeColor="text1"/>
        </w:rPr>
      </w:pPr>
    </w:p>
    <w:p w14:paraId="235B0DE6" w14:textId="77777777" w:rsidR="000D5CCC" w:rsidRDefault="000D5CCC" w:rsidP="00B27D09">
      <w:pPr>
        <w:spacing w:line="480" w:lineRule="auto"/>
        <w:rPr>
          <w:b/>
          <w:color w:val="000000" w:themeColor="text1"/>
        </w:rPr>
      </w:pPr>
    </w:p>
    <w:p w14:paraId="7730FC4E" w14:textId="77777777" w:rsidR="000D5CCC" w:rsidRDefault="000D5CCC" w:rsidP="00B27D09">
      <w:pPr>
        <w:spacing w:line="480" w:lineRule="auto"/>
        <w:rPr>
          <w:b/>
          <w:color w:val="000000" w:themeColor="text1"/>
        </w:rPr>
      </w:pPr>
    </w:p>
    <w:p w14:paraId="2D4C2EAE" w14:textId="77777777" w:rsidR="000D5CCC" w:rsidRDefault="000D5CCC" w:rsidP="00B27D09">
      <w:pPr>
        <w:spacing w:line="480" w:lineRule="auto"/>
        <w:rPr>
          <w:b/>
          <w:color w:val="000000" w:themeColor="text1"/>
        </w:rPr>
      </w:pPr>
    </w:p>
    <w:p w14:paraId="5EA783E1" w14:textId="77777777" w:rsidR="000D5CCC" w:rsidRDefault="000D5CCC" w:rsidP="00B27D09">
      <w:pPr>
        <w:spacing w:line="480" w:lineRule="auto"/>
        <w:rPr>
          <w:b/>
          <w:color w:val="000000" w:themeColor="text1"/>
        </w:rPr>
      </w:pPr>
    </w:p>
    <w:p w14:paraId="5B7B3131" w14:textId="77777777" w:rsidR="000D5CCC" w:rsidRDefault="000D5CCC" w:rsidP="00B27D09">
      <w:pPr>
        <w:spacing w:line="480" w:lineRule="auto"/>
        <w:rPr>
          <w:b/>
          <w:color w:val="000000" w:themeColor="text1"/>
        </w:rPr>
      </w:pPr>
    </w:p>
    <w:p w14:paraId="201B1891" w14:textId="77777777" w:rsidR="000D5CCC" w:rsidRDefault="000D5CCC" w:rsidP="00B27D09">
      <w:pPr>
        <w:spacing w:line="480" w:lineRule="auto"/>
        <w:rPr>
          <w:b/>
          <w:color w:val="000000" w:themeColor="text1"/>
        </w:rPr>
      </w:pPr>
    </w:p>
    <w:p w14:paraId="4A8A3E81" w14:textId="77777777" w:rsidR="000D5CCC" w:rsidRDefault="000D5CCC" w:rsidP="00B27D09">
      <w:pPr>
        <w:spacing w:line="480" w:lineRule="auto"/>
        <w:rPr>
          <w:b/>
          <w:color w:val="000000" w:themeColor="text1"/>
        </w:rPr>
      </w:pPr>
    </w:p>
    <w:p w14:paraId="348CADCF" w14:textId="77777777" w:rsidR="000D5CCC" w:rsidRDefault="000D5CCC" w:rsidP="00B27D09">
      <w:pPr>
        <w:spacing w:line="480" w:lineRule="auto"/>
        <w:rPr>
          <w:b/>
          <w:color w:val="000000" w:themeColor="text1"/>
        </w:rPr>
      </w:pPr>
    </w:p>
    <w:p w14:paraId="13F4BAF7" w14:textId="3B96BBC8" w:rsidR="00172D00" w:rsidRDefault="00257D21" w:rsidP="001F751B">
      <w:pPr>
        <w:rPr>
          <w:b/>
          <w:color w:val="000000" w:themeColor="text1"/>
        </w:rPr>
      </w:pPr>
      <w:del w:id="146" w:author="Jeffrey Taylor Kerby" w:date="2021-06-30T17:38:00Z">
        <w:r w:rsidDel="002140C9">
          <w:rPr>
            <w:b/>
            <w:noProof/>
            <w:color w:val="000000" w:themeColor="text1"/>
          </w:rPr>
          <w:drawing>
            <wp:inline distT="0" distB="0" distL="0" distR="0" wp14:anchorId="292ED7D0" wp14:editId="20AECA1D">
              <wp:extent cx="5082725" cy="5077838"/>
              <wp:effectExtent l="0" t="0" r="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4985" cy="5080096"/>
                      </a:xfrm>
                      <a:prstGeom prst="rect">
                        <a:avLst/>
                      </a:prstGeom>
                    </pic:spPr>
                  </pic:pic>
                </a:graphicData>
              </a:graphic>
            </wp:inline>
          </w:drawing>
        </w:r>
      </w:del>
    </w:p>
    <w:p w14:paraId="2EB54443" w14:textId="3DC3398B" w:rsidR="0083564A" w:rsidRDefault="002140C9" w:rsidP="00E3091A">
      <w:pPr>
        <w:spacing w:line="480" w:lineRule="auto"/>
        <w:rPr>
          <w:b/>
          <w:color w:val="000000" w:themeColor="text1"/>
        </w:rPr>
      </w:pPr>
      <w:ins w:id="147" w:author="Jeffrey Taylor Kerby" w:date="2021-06-30T17:38:00Z">
        <w:r>
          <w:rPr>
            <w:b/>
            <w:noProof/>
            <w:color w:val="000000" w:themeColor="text1"/>
          </w:rPr>
          <w:lastRenderedPageBreak/>
          <w:drawing>
            <wp:inline distT="0" distB="0" distL="0" distR="0" wp14:anchorId="05836F54" wp14:editId="0050E48F">
              <wp:extent cx="5499947" cy="78570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028" cy="7860040"/>
                      </a:xfrm>
                      <a:prstGeom prst="rect">
                        <a:avLst/>
                      </a:prstGeom>
                    </pic:spPr>
                  </pic:pic>
                </a:graphicData>
              </a:graphic>
            </wp:inline>
          </w:drawing>
        </w:r>
      </w:ins>
    </w:p>
    <w:p w14:paraId="7B089075" w14:textId="4FF5048E" w:rsidR="00B94692" w:rsidRPr="00CA2C08" w:rsidRDefault="00F35E2D" w:rsidP="006136E0">
      <w:pPr>
        <w:spacing w:line="480" w:lineRule="auto"/>
        <w:rPr>
          <w:color w:val="000000" w:themeColor="text1"/>
        </w:rPr>
      </w:pPr>
      <w:r w:rsidRPr="00CA2C08">
        <w:rPr>
          <w:color w:val="000000" w:themeColor="text1"/>
        </w:rPr>
        <w:t>FIGURE 3.</w:t>
      </w:r>
      <w:r w:rsidR="004B0985">
        <w:rPr>
          <w:color w:val="000000" w:themeColor="text1"/>
        </w:rPr>
        <w:t xml:space="preserve"> </w:t>
      </w:r>
    </w:p>
    <w:p w14:paraId="129ADBB5" w14:textId="77777777" w:rsidR="00B94692" w:rsidRDefault="00B94692" w:rsidP="006136E0">
      <w:pPr>
        <w:spacing w:line="480" w:lineRule="auto"/>
        <w:rPr>
          <w:b/>
          <w:color w:val="000000" w:themeColor="text1"/>
        </w:rPr>
      </w:pPr>
    </w:p>
    <w:p w14:paraId="59EB6454" w14:textId="77777777" w:rsidR="00B94692" w:rsidRDefault="00B94692" w:rsidP="006136E0">
      <w:pPr>
        <w:spacing w:line="480" w:lineRule="auto"/>
        <w:rPr>
          <w:b/>
          <w:color w:val="000000" w:themeColor="text1"/>
        </w:rPr>
      </w:pPr>
    </w:p>
    <w:p w14:paraId="3674BF7C" w14:textId="77777777" w:rsidR="00B94692" w:rsidRDefault="00B94692" w:rsidP="006136E0">
      <w:pPr>
        <w:spacing w:line="480" w:lineRule="auto"/>
        <w:rPr>
          <w:b/>
          <w:color w:val="000000" w:themeColor="text1"/>
        </w:rPr>
      </w:pPr>
    </w:p>
    <w:p w14:paraId="37E2D123" w14:textId="2A6502EE" w:rsidR="00B94692" w:rsidRDefault="00927EB5" w:rsidP="006136E0">
      <w:pPr>
        <w:spacing w:line="480" w:lineRule="auto"/>
        <w:rPr>
          <w:b/>
          <w:color w:val="000000" w:themeColor="text1"/>
        </w:rPr>
      </w:pPr>
      <w:r>
        <w:rPr>
          <w:b/>
          <w:noProof/>
          <w:color w:val="000000" w:themeColor="text1"/>
        </w:rPr>
        <w:drawing>
          <wp:inline distT="0" distB="0" distL="0" distR="0" wp14:anchorId="22625F0E" wp14:editId="5F2A4242">
            <wp:extent cx="5943600" cy="424434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14:paraId="78195E02" w14:textId="04C0983E" w:rsidR="006F6D4C" w:rsidRPr="00CA2C08" w:rsidRDefault="00F35E2D" w:rsidP="00AB0B56">
      <w:pPr>
        <w:spacing w:line="480" w:lineRule="auto"/>
        <w:rPr>
          <w:color w:val="000000" w:themeColor="text1"/>
        </w:rPr>
      </w:pPr>
      <w:r w:rsidRPr="00CA2C08">
        <w:rPr>
          <w:color w:val="000000" w:themeColor="text1"/>
        </w:rPr>
        <w:t>FIGURE 4.</w:t>
      </w:r>
      <w:r w:rsidR="00AA567F">
        <w:rPr>
          <w:color w:val="000000" w:themeColor="text1"/>
        </w:rPr>
        <w:t xml:space="preserve"> </w:t>
      </w:r>
    </w:p>
    <w:p w14:paraId="37E89BC3" w14:textId="77777777" w:rsidR="00E40671" w:rsidRDefault="00E40671" w:rsidP="00CA2C08">
      <w:pPr>
        <w:spacing w:line="480" w:lineRule="auto"/>
        <w:rPr>
          <w:b/>
          <w:color w:val="000000" w:themeColor="text1"/>
        </w:rPr>
      </w:pPr>
      <w:r>
        <w:rPr>
          <w:b/>
          <w:color w:val="000000" w:themeColor="text1"/>
        </w:rPr>
        <w:br w:type="page"/>
      </w:r>
    </w:p>
    <w:p w14:paraId="71AC5FE1" w14:textId="77777777" w:rsidR="00E40671" w:rsidRDefault="00E40671" w:rsidP="001F751B">
      <w:pPr>
        <w:rPr>
          <w:b/>
          <w:color w:val="000000" w:themeColor="text1"/>
        </w:rPr>
      </w:pPr>
    </w:p>
    <w:p w14:paraId="7CE724FC" w14:textId="0270FCE6" w:rsidR="00B94692" w:rsidRDefault="00B94692" w:rsidP="001F751B">
      <w:pPr>
        <w:rPr>
          <w:b/>
          <w:color w:val="000000" w:themeColor="text1"/>
        </w:rPr>
      </w:pPr>
    </w:p>
    <w:p w14:paraId="4A82C744" w14:textId="77777777" w:rsidR="00B94692" w:rsidRDefault="00B94692" w:rsidP="00CA2C08">
      <w:pPr>
        <w:spacing w:line="480" w:lineRule="auto"/>
        <w:rPr>
          <w:b/>
          <w:color w:val="000000" w:themeColor="text1"/>
        </w:rPr>
      </w:pPr>
    </w:p>
    <w:p w14:paraId="16234EF4" w14:textId="451144D5" w:rsidR="005B39F2" w:rsidRPr="00681C4C" w:rsidRDefault="002B6087" w:rsidP="00CA2C08">
      <w:pPr>
        <w:spacing w:line="480" w:lineRule="auto"/>
        <w:rPr>
          <w:color w:val="000000" w:themeColor="text1"/>
          <w:lang w:val="en-US"/>
        </w:rPr>
      </w:pPr>
      <w:r>
        <w:rPr>
          <w:noProof/>
          <w:color w:val="000000" w:themeColor="text1"/>
          <w:lang w:val="en-US"/>
        </w:rPr>
        <w:drawing>
          <wp:inline distT="0" distB="0" distL="0" distR="0" wp14:anchorId="428A783E" wp14:editId="56FBDD9E">
            <wp:extent cx="5943600" cy="4418330"/>
            <wp:effectExtent l="0" t="0" r="0" b="127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4307ED79" w14:textId="20B18D2F" w:rsidR="000D5CCC" w:rsidRPr="00681C4C" w:rsidRDefault="00A43F90" w:rsidP="00CA2C08">
      <w:pPr>
        <w:spacing w:line="480" w:lineRule="auto"/>
        <w:rPr>
          <w:b/>
          <w:color w:val="000000" w:themeColor="text1"/>
          <w:lang w:val="en-US"/>
        </w:rPr>
      </w:pPr>
      <w:r w:rsidRPr="001917A9">
        <w:rPr>
          <w:color w:val="000000" w:themeColor="text1"/>
          <w:lang w:val="en-US"/>
        </w:rPr>
        <w:t>FIGURE 5.</w:t>
      </w:r>
      <w:r w:rsidR="008E1A31">
        <w:rPr>
          <w:color w:val="000000" w:themeColor="text1"/>
          <w:lang w:val="en-US"/>
        </w:rPr>
        <w:t xml:space="preserve"> </w:t>
      </w:r>
    </w:p>
    <w:p w14:paraId="5B373AEC" w14:textId="0A4D7A01" w:rsidR="000D5CCC" w:rsidRPr="00681C4C" w:rsidRDefault="000D5CCC" w:rsidP="00CA2C08">
      <w:pPr>
        <w:spacing w:line="480" w:lineRule="auto"/>
        <w:rPr>
          <w:b/>
          <w:color w:val="000000" w:themeColor="text1"/>
          <w:lang w:val="en-US"/>
        </w:rPr>
      </w:pPr>
    </w:p>
    <w:p w14:paraId="70DC453A" w14:textId="77777777" w:rsidR="000D5CCC" w:rsidRPr="00681C4C" w:rsidRDefault="000D5CCC" w:rsidP="00CA2C08">
      <w:pPr>
        <w:spacing w:line="480" w:lineRule="auto"/>
        <w:rPr>
          <w:b/>
          <w:color w:val="000000" w:themeColor="text1"/>
          <w:lang w:val="en-US"/>
        </w:rPr>
      </w:pPr>
    </w:p>
    <w:p w14:paraId="4D58A593" w14:textId="77777777" w:rsidR="000D5CCC" w:rsidRPr="00681C4C" w:rsidRDefault="000D5CCC" w:rsidP="00CA2C08">
      <w:pPr>
        <w:spacing w:line="480" w:lineRule="auto"/>
        <w:rPr>
          <w:b/>
          <w:color w:val="000000" w:themeColor="text1"/>
          <w:lang w:val="en-US"/>
        </w:rPr>
      </w:pPr>
    </w:p>
    <w:p w14:paraId="5CD4DAA2" w14:textId="77777777" w:rsidR="000D5CCC" w:rsidRPr="00681C4C" w:rsidRDefault="000D5CCC" w:rsidP="00CA2C08">
      <w:pPr>
        <w:spacing w:line="480" w:lineRule="auto"/>
        <w:rPr>
          <w:b/>
          <w:color w:val="000000" w:themeColor="text1"/>
          <w:lang w:val="en-US"/>
        </w:rPr>
      </w:pPr>
    </w:p>
    <w:p w14:paraId="6CD457B5" w14:textId="2783C901" w:rsidR="000D5CCC" w:rsidRDefault="000D5CCC" w:rsidP="00CA2C08">
      <w:pPr>
        <w:spacing w:line="480" w:lineRule="auto"/>
        <w:rPr>
          <w:b/>
          <w:color w:val="000000" w:themeColor="text1"/>
          <w:lang w:val="en-US"/>
        </w:rPr>
      </w:pPr>
    </w:p>
    <w:p w14:paraId="2AC02AA0" w14:textId="77777777" w:rsidR="00FE5B90" w:rsidRDefault="00FE5B90" w:rsidP="00CA2C08">
      <w:pPr>
        <w:spacing w:line="480" w:lineRule="auto"/>
        <w:rPr>
          <w:noProof/>
        </w:rPr>
      </w:pPr>
    </w:p>
    <w:p w14:paraId="05C2F6F8" w14:textId="0FEA4E07" w:rsidR="00FE5B90" w:rsidRPr="00681C4C" w:rsidRDefault="00FE5B90" w:rsidP="00CA2C08">
      <w:pPr>
        <w:spacing w:line="480" w:lineRule="auto"/>
        <w:rPr>
          <w:b/>
          <w:color w:val="000000" w:themeColor="text1"/>
          <w:lang w:val="en-US"/>
        </w:rPr>
      </w:pPr>
      <w:r w:rsidRPr="00087AAF">
        <w:rPr>
          <w:noProof/>
        </w:rPr>
        <w:lastRenderedPageBreak/>
        <w:drawing>
          <wp:inline distT="0" distB="0" distL="0" distR="0" wp14:anchorId="5B1F9ABC" wp14:editId="331B05AB">
            <wp:extent cx="5981700" cy="2711450"/>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 t="-281" r="1" b="281"/>
                    <a:stretch/>
                  </pic:blipFill>
                  <pic:spPr bwMode="auto">
                    <a:xfrm>
                      <a:off x="0" y="0"/>
                      <a:ext cx="59817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2935B94F" w14:textId="3875E5A4" w:rsidR="000D5CCC" w:rsidRPr="00434380" w:rsidRDefault="00FE5B90" w:rsidP="00CA2C08">
      <w:pPr>
        <w:spacing w:line="480" w:lineRule="auto"/>
        <w:rPr>
          <w:bCs/>
          <w:color w:val="000000" w:themeColor="text1"/>
          <w:lang w:val="en-US"/>
        </w:rPr>
      </w:pPr>
      <w:r w:rsidRPr="00434380">
        <w:rPr>
          <w:bCs/>
          <w:color w:val="000000" w:themeColor="text1"/>
          <w:lang w:val="en-US"/>
        </w:rPr>
        <w:t>FIGURE 6.</w:t>
      </w:r>
      <w:r w:rsidR="00AA567F">
        <w:rPr>
          <w:bCs/>
          <w:color w:val="000000" w:themeColor="text1"/>
          <w:lang w:val="en-US"/>
        </w:rPr>
        <w:t xml:space="preserve"> suggestion for low vs high seed panels</w:t>
      </w:r>
      <w:r w:rsidR="00396088">
        <w:rPr>
          <w:bCs/>
          <w:color w:val="000000" w:themeColor="text1"/>
          <w:lang w:val="en-US"/>
        </w:rPr>
        <w:t>. Re-run with cape.</w:t>
      </w:r>
    </w:p>
    <w:p w14:paraId="0D12DD99" w14:textId="0F579644" w:rsidR="000D5CCC" w:rsidRPr="00681C4C" w:rsidRDefault="000D5CCC" w:rsidP="00CA2C08">
      <w:pPr>
        <w:spacing w:line="480" w:lineRule="auto"/>
        <w:rPr>
          <w:b/>
          <w:color w:val="000000" w:themeColor="text1"/>
          <w:lang w:val="en-US"/>
        </w:rPr>
      </w:pPr>
    </w:p>
    <w:p w14:paraId="27CBFE84" w14:textId="77777777" w:rsidR="003E54CC" w:rsidRPr="00681C4C" w:rsidRDefault="003E54CC" w:rsidP="00CA2C08">
      <w:pPr>
        <w:spacing w:line="480" w:lineRule="auto"/>
        <w:rPr>
          <w:b/>
          <w:color w:val="000000" w:themeColor="text1"/>
          <w:lang w:val="en-US"/>
        </w:rPr>
      </w:pPr>
    </w:p>
    <w:p w14:paraId="57EFCFD0" w14:textId="67F4C170" w:rsidR="003E54CC" w:rsidRDefault="003E54CC" w:rsidP="00CA2C08">
      <w:pPr>
        <w:spacing w:line="480" w:lineRule="auto"/>
        <w:rPr>
          <w:b/>
          <w:color w:val="000000" w:themeColor="text1"/>
          <w:lang w:val="en-US"/>
        </w:rPr>
      </w:pPr>
    </w:p>
    <w:p w14:paraId="33ADE1B2" w14:textId="08528903" w:rsidR="00FE5B90" w:rsidRDefault="00FE5B90" w:rsidP="00CA2C08">
      <w:pPr>
        <w:spacing w:line="480" w:lineRule="auto"/>
        <w:rPr>
          <w:b/>
          <w:color w:val="000000" w:themeColor="text1"/>
          <w:lang w:val="en-US"/>
        </w:rPr>
      </w:pPr>
    </w:p>
    <w:p w14:paraId="615EEF89" w14:textId="360BB5D4" w:rsidR="00FE5B90" w:rsidRDefault="00FE5B90" w:rsidP="00CA2C08">
      <w:pPr>
        <w:spacing w:line="480" w:lineRule="auto"/>
        <w:rPr>
          <w:b/>
          <w:color w:val="000000" w:themeColor="text1"/>
          <w:lang w:val="en-US"/>
        </w:rPr>
      </w:pPr>
    </w:p>
    <w:p w14:paraId="7A4B45B4" w14:textId="0CE55956" w:rsidR="00FE5B90" w:rsidRDefault="00FE5B90" w:rsidP="00CA2C08">
      <w:pPr>
        <w:spacing w:line="480" w:lineRule="auto"/>
        <w:rPr>
          <w:b/>
          <w:color w:val="000000" w:themeColor="text1"/>
          <w:lang w:val="en-US"/>
        </w:rPr>
      </w:pPr>
    </w:p>
    <w:p w14:paraId="55A0E1D4" w14:textId="17156B7D" w:rsidR="00FE5B90" w:rsidRDefault="00FE5B90" w:rsidP="00CA2C08">
      <w:pPr>
        <w:spacing w:line="480" w:lineRule="auto"/>
        <w:rPr>
          <w:b/>
          <w:color w:val="000000" w:themeColor="text1"/>
          <w:lang w:val="en-US"/>
        </w:rPr>
      </w:pPr>
    </w:p>
    <w:p w14:paraId="2BC95FCC" w14:textId="45127854" w:rsidR="00FE5B90" w:rsidRDefault="00FE5B90" w:rsidP="00CA2C08">
      <w:pPr>
        <w:spacing w:line="480" w:lineRule="auto"/>
        <w:rPr>
          <w:b/>
          <w:color w:val="000000" w:themeColor="text1"/>
          <w:lang w:val="en-US"/>
        </w:rPr>
      </w:pPr>
    </w:p>
    <w:p w14:paraId="709F0EA5" w14:textId="77777777" w:rsidR="00FE5B90" w:rsidRPr="00681C4C" w:rsidRDefault="00FE5B90" w:rsidP="00CA2C08">
      <w:pPr>
        <w:spacing w:line="480" w:lineRule="auto"/>
        <w:rPr>
          <w:b/>
          <w:color w:val="000000" w:themeColor="text1"/>
          <w:lang w:val="en-US"/>
        </w:rPr>
      </w:pPr>
    </w:p>
    <w:p w14:paraId="260451CE" w14:textId="77777777" w:rsidR="003E54CC" w:rsidRDefault="003E54CC" w:rsidP="00CA2C08">
      <w:pPr>
        <w:spacing w:line="480" w:lineRule="auto"/>
        <w:rPr>
          <w:b/>
          <w:color w:val="000000" w:themeColor="text1"/>
        </w:rPr>
      </w:pPr>
      <w:r>
        <w:rPr>
          <w:b/>
          <w:noProof/>
          <w:color w:val="000000" w:themeColor="text1"/>
          <w:lang w:val="en-US"/>
        </w:rPr>
        <w:lastRenderedPageBreak/>
        <w:drawing>
          <wp:inline distT="0" distB="0" distL="0" distR="0" wp14:anchorId="6C722701" wp14:editId="724F3158">
            <wp:extent cx="5943600" cy="1835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EC30D40" w14:textId="77777777" w:rsidR="003E54CC" w:rsidRDefault="003E54CC" w:rsidP="00CA2C08">
      <w:pPr>
        <w:spacing w:line="480" w:lineRule="auto"/>
        <w:rPr>
          <w:color w:val="000000" w:themeColor="text1"/>
        </w:rPr>
      </w:pPr>
      <w:r>
        <w:rPr>
          <w:color w:val="000000" w:themeColor="text1"/>
        </w:rPr>
        <w:t>FIGURE S1.</w:t>
      </w:r>
    </w:p>
    <w:p w14:paraId="6BE019AD" w14:textId="77777777" w:rsidR="003E54CC" w:rsidRDefault="003E54CC" w:rsidP="00CA2C08">
      <w:pPr>
        <w:spacing w:line="480" w:lineRule="auto"/>
        <w:rPr>
          <w:color w:val="000000" w:themeColor="text1"/>
        </w:rPr>
      </w:pPr>
    </w:p>
    <w:p w14:paraId="0F46025A" w14:textId="77777777" w:rsidR="003E54CC" w:rsidRDefault="003E54CC" w:rsidP="00CA2C08">
      <w:pPr>
        <w:spacing w:line="480" w:lineRule="auto"/>
        <w:rPr>
          <w:color w:val="000000" w:themeColor="text1"/>
        </w:rPr>
      </w:pPr>
    </w:p>
    <w:p w14:paraId="0BD4FDF5" w14:textId="77777777" w:rsidR="003E54CC" w:rsidRDefault="003E54CC" w:rsidP="00CA2C08">
      <w:pPr>
        <w:spacing w:line="480" w:lineRule="auto"/>
        <w:rPr>
          <w:color w:val="000000" w:themeColor="text1"/>
        </w:rPr>
      </w:pPr>
    </w:p>
    <w:p w14:paraId="051F4985" w14:textId="77777777" w:rsidR="003E54CC" w:rsidRDefault="003E54CC" w:rsidP="00CA2C08">
      <w:pPr>
        <w:spacing w:line="480" w:lineRule="auto"/>
        <w:rPr>
          <w:color w:val="000000" w:themeColor="text1"/>
        </w:rPr>
      </w:pPr>
    </w:p>
    <w:p w14:paraId="1C54188F" w14:textId="77777777" w:rsidR="003E54CC" w:rsidRDefault="003E54CC" w:rsidP="00CA2C08">
      <w:pPr>
        <w:spacing w:line="480" w:lineRule="auto"/>
        <w:rPr>
          <w:color w:val="000000" w:themeColor="text1"/>
        </w:rPr>
      </w:pPr>
    </w:p>
    <w:p w14:paraId="613EE3FD" w14:textId="77777777" w:rsidR="003E54CC" w:rsidRDefault="003E54CC" w:rsidP="00CA2C08">
      <w:pPr>
        <w:spacing w:line="480" w:lineRule="auto"/>
        <w:rPr>
          <w:color w:val="000000" w:themeColor="text1"/>
        </w:rPr>
      </w:pPr>
    </w:p>
    <w:p w14:paraId="44BD4A09" w14:textId="77777777" w:rsidR="003E54CC" w:rsidRDefault="003E54CC" w:rsidP="00CA2C08">
      <w:pPr>
        <w:spacing w:line="480" w:lineRule="auto"/>
        <w:rPr>
          <w:color w:val="000000" w:themeColor="text1"/>
        </w:rPr>
      </w:pPr>
    </w:p>
    <w:p w14:paraId="2CCE0F0A" w14:textId="77777777" w:rsidR="003E54CC" w:rsidRDefault="003E54CC" w:rsidP="00CA2C08">
      <w:pPr>
        <w:spacing w:line="480" w:lineRule="auto"/>
        <w:rPr>
          <w:color w:val="000000" w:themeColor="text1"/>
        </w:rPr>
      </w:pPr>
    </w:p>
    <w:p w14:paraId="7823CF51" w14:textId="77777777" w:rsidR="003E54CC" w:rsidRDefault="003E54CC" w:rsidP="00CA2C08">
      <w:pPr>
        <w:spacing w:line="480" w:lineRule="auto"/>
        <w:rPr>
          <w:color w:val="000000" w:themeColor="text1"/>
        </w:rPr>
      </w:pPr>
    </w:p>
    <w:p w14:paraId="10D54AB8" w14:textId="77777777" w:rsidR="003E54CC" w:rsidRDefault="003E54CC" w:rsidP="00CA2C08">
      <w:pPr>
        <w:spacing w:line="480" w:lineRule="auto"/>
        <w:rPr>
          <w:color w:val="000000" w:themeColor="text1"/>
        </w:rPr>
      </w:pPr>
    </w:p>
    <w:p w14:paraId="61A024B9" w14:textId="77777777" w:rsidR="003E54CC" w:rsidRDefault="003E54CC" w:rsidP="00CA2C08">
      <w:pPr>
        <w:spacing w:line="480" w:lineRule="auto"/>
        <w:rPr>
          <w:color w:val="000000" w:themeColor="text1"/>
        </w:rPr>
      </w:pPr>
    </w:p>
    <w:p w14:paraId="57ADA9AB" w14:textId="77777777" w:rsidR="003E54CC" w:rsidRPr="003E54CC" w:rsidRDefault="003E54CC" w:rsidP="00CA2C08">
      <w:pPr>
        <w:spacing w:line="480" w:lineRule="auto"/>
        <w:rPr>
          <w:color w:val="000000" w:themeColor="text1"/>
        </w:rPr>
      </w:pPr>
    </w:p>
    <w:p w14:paraId="3C52E481" w14:textId="77777777" w:rsidR="000D5CCC" w:rsidRDefault="000D5CCC" w:rsidP="00CA2C08">
      <w:pPr>
        <w:spacing w:line="480" w:lineRule="auto"/>
        <w:rPr>
          <w:b/>
          <w:color w:val="000000" w:themeColor="text1"/>
        </w:rPr>
      </w:pPr>
      <w:r>
        <w:rPr>
          <w:b/>
          <w:noProof/>
          <w:color w:val="000000" w:themeColor="text1"/>
          <w:lang w:val="en-US"/>
        </w:rPr>
        <w:lastRenderedPageBreak/>
        <w:drawing>
          <wp:inline distT="0" distB="0" distL="0" distR="0" wp14:anchorId="6324F108" wp14:editId="1B3FA7AF">
            <wp:extent cx="59436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662D9355" w14:textId="476FE539" w:rsidR="00187AC2" w:rsidRPr="00681C4C" w:rsidRDefault="000D5CCC" w:rsidP="00CA2C08">
      <w:pPr>
        <w:spacing w:line="480" w:lineRule="auto"/>
        <w:rPr>
          <w:color w:val="000000" w:themeColor="text1"/>
          <w:lang w:val="en-US"/>
        </w:rPr>
      </w:pPr>
      <w:r w:rsidRPr="00681C4C">
        <w:rPr>
          <w:color w:val="000000" w:themeColor="text1"/>
          <w:lang w:val="en-US"/>
        </w:rPr>
        <w:t>FIGURE S</w:t>
      </w:r>
      <w:r w:rsidR="003E54CC" w:rsidRPr="00681C4C">
        <w:rPr>
          <w:color w:val="000000" w:themeColor="text1"/>
          <w:lang w:val="en-US"/>
        </w:rPr>
        <w:t>2</w:t>
      </w:r>
      <w:r w:rsidR="00AB0B56">
        <w:rPr>
          <w:color w:val="000000" w:themeColor="text1"/>
          <w:lang w:val="en-US"/>
        </w:rPr>
        <w:t>.</w:t>
      </w:r>
    </w:p>
    <w:p w14:paraId="3991B865" w14:textId="77777777" w:rsidR="006A6063" w:rsidRPr="00681C4C" w:rsidRDefault="006A6063" w:rsidP="00CA2C08">
      <w:pPr>
        <w:spacing w:line="480" w:lineRule="auto"/>
        <w:rPr>
          <w:color w:val="000000" w:themeColor="text1"/>
          <w:lang w:val="en-US"/>
        </w:rPr>
      </w:pPr>
    </w:p>
    <w:p w14:paraId="79E497BB" w14:textId="77777777" w:rsidR="006A6063" w:rsidRPr="00681C4C" w:rsidRDefault="006A6063" w:rsidP="00CA2C08">
      <w:pPr>
        <w:spacing w:line="480" w:lineRule="auto"/>
        <w:rPr>
          <w:color w:val="000000" w:themeColor="text1"/>
          <w:lang w:val="en-US"/>
        </w:rPr>
      </w:pPr>
    </w:p>
    <w:p w14:paraId="5CF6BD11" w14:textId="77777777" w:rsidR="006A6063" w:rsidRPr="00681C4C" w:rsidRDefault="006A6063" w:rsidP="00CA2C08">
      <w:pPr>
        <w:spacing w:line="480" w:lineRule="auto"/>
        <w:rPr>
          <w:color w:val="000000" w:themeColor="text1"/>
          <w:lang w:val="en-US"/>
        </w:rPr>
      </w:pPr>
    </w:p>
    <w:p w14:paraId="7FC89476" w14:textId="2E88E297" w:rsidR="006A6063" w:rsidRDefault="006A6063" w:rsidP="00CA2C08">
      <w:pPr>
        <w:spacing w:line="480" w:lineRule="auto"/>
        <w:rPr>
          <w:color w:val="000000" w:themeColor="text1"/>
          <w:lang w:val="en-US"/>
        </w:rPr>
      </w:pPr>
    </w:p>
    <w:p w14:paraId="54697898" w14:textId="49DE27D7" w:rsidR="00E32BDC" w:rsidRDefault="00E32BDC" w:rsidP="00CA2C08">
      <w:pPr>
        <w:spacing w:line="480" w:lineRule="auto"/>
        <w:rPr>
          <w:color w:val="000000" w:themeColor="text1"/>
          <w:lang w:val="en-US"/>
        </w:rPr>
      </w:pPr>
    </w:p>
    <w:p w14:paraId="6AAB3274" w14:textId="2DBA9624" w:rsidR="00E32BDC" w:rsidRDefault="00E32BDC" w:rsidP="00CA2C08">
      <w:pPr>
        <w:spacing w:line="480" w:lineRule="auto"/>
        <w:rPr>
          <w:color w:val="000000" w:themeColor="text1"/>
          <w:lang w:val="en-US"/>
        </w:rPr>
      </w:pPr>
    </w:p>
    <w:p w14:paraId="64FA3B78" w14:textId="76227984" w:rsidR="00E32BDC" w:rsidRDefault="00E32BDC" w:rsidP="00CA2C08">
      <w:pPr>
        <w:spacing w:line="480" w:lineRule="auto"/>
        <w:rPr>
          <w:color w:val="000000" w:themeColor="text1"/>
          <w:lang w:val="en-US"/>
        </w:rPr>
      </w:pPr>
    </w:p>
    <w:p w14:paraId="239CBE5B" w14:textId="3D9601D4" w:rsidR="00E32BDC" w:rsidRDefault="00E32BDC" w:rsidP="00CA2C08">
      <w:pPr>
        <w:spacing w:line="480" w:lineRule="auto"/>
        <w:rPr>
          <w:color w:val="000000" w:themeColor="text1"/>
          <w:lang w:val="en-US"/>
        </w:rPr>
      </w:pPr>
    </w:p>
    <w:p w14:paraId="3ED0F363" w14:textId="77777777" w:rsidR="00E32BDC" w:rsidRPr="00681C4C" w:rsidRDefault="00E32BDC" w:rsidP="00CA2C08">
      <w:pPr>
        <w:spacing w:line="480" w:lineRule="auto"/>
        <w:rPr>
          <w:color w:val="000000" w:themeColor="text1"/>
          <w:lang w:val="en-US"/>
        </w:rPr>
      </w:pPr>
    </w:p>
    <w:p w14:paraId="473C63FC" w14:textId="6AECC70E" w:rsidR="00EE4A71" w:rsidRPr="008E1A31" w:rsidRDefault="00EE4A71" w:rsidP="009402D7">
      <w:pPr>
        <w:rPr>
          <w:color w:val="000000" w:themeColor="text1"/>
          <w:lang w:val="en-US"/>
        </w:rPr>
      </w:pPr>
    </w:p>
    <w:sectPr w:rsidR="00EE4A71" w:rsidRPr="008E1A31" w:rsidSect="00C31AE9">
      <w:footerReference w:type="even"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Jeffrey Taylor Kerby" w:date="2021-07-02T10:48:00Z" w:initials="JTK">
    <w:p w14:paraId="310B7915" w14:textId="7B3424F6" w:rsidR="002D6EDA" w:rsidRDefault="002D6EDA">
      <w:pPr>
        <w:pStyle w:val="CommentText"/>
      </w:pPr>
      <w:r>
        <w:rPr>
          <w:rStyle w:val="CommentReference"/>
        </w:rPr>
        <w:annotationRef/>
      </w:r>
      <w:r>
        <w:t xml:space="preserve">An aside, but I was watching a video of people visiting gorillas in Uganda and noticed their fur was COVERED with seeds (and that they were eating something that looked like </w:t>
      </w:r>
      <w:proofErr w:type="spellStart"/>
      <w:r>
        <w:t>Galium</w:t>
      </w:r>
      <w:proofErr w:type="spellEnd"/>
      <w:r>
        <w:t xml:space="preserve"> spp.!)</w:t>
      </w:r>
    </w:p>
  </w:comment>
  <w:comment w:id="7" w:author="Jeffrey Taylor Kerby" w:date="2021-07-02T10:53:00Z" w:initials="JTK">
    <w:p w14:paraId="1F410B4F" w14:textId="0D948FE5" w:rsidR="002D6EDA" w:rsidRDefault="002D6EDA">
      <w:pPr>
        <w:pStyle w:val="CommentText"/>
      </w:pPr>
      <w:r>
        <w:rPr>
          <w:rStyle w:val="CommentReference"/>
        </w:rPr>
        <w:annotationRef/>
      </w:r>
      <w:r>
        <w:t>What time of year?</w:t>
      </w:r>
    </w:p>
  </w:comment>
  <w:comment w:id="35" w:author="Jeffrey Taylor Kerby" w:date="2021-07-03T16:24:00Z" w:initials="JTK">
    <w:p w14:paraId="3B385D62" w14:textId="0B21C331" w:rsidR="00DD4E6D" w:rsidRDefault="00DD4E6D">
      <w:pPr>
        <w:pStyle w:val="CommentText"/>
      </w:pPr>
      <w:r>
        <w:rPr>
          <w:rStyle w:val="CommentReference"/>
        </w:rPr>
        <w:annotationRef/>
      </w:r>
      <w:r>
        <w:t>I will argue in the future that it is unimodal sometimes, bimodal others. This corresponds with the local definitions of the big and little rainy seasons.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0B7915" w15:done="0"/>
  <w15:commentEx w15:paraId="1F410B4F" w15:done="0"/>
  <w15:commentEx w15:paraId="3B385D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96D84" w16cex:dateUtc="2021-07-02T08:48:00Z"/>
  <w16cex:commentExtensible w16cex:durableId="24896EB1" w16cex:dateUtc="2021-07-02T08:53:00Z"/>
  <w16cex:commentExtensible w16cex:durableId="248B0DC1" w16cex:dateUtc="2021-07-03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0B7915" w16cid:durableId="24896D84"/>
  <w16cid:commentId w16cid:paraId="1F410B4F" w16cid:durableId="24896EB1"/>
  <w16cid:commentId w16cid:paraId="3B385D62" w16cid:durableId="248B0D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0EF96" w14:textId="77777777" w:rsidR="00DB7AB2" w:rsidRDefault="00DB7AB2" w:rsidP="00C31AE9">
      <w:r>
        <w:separator/>
      </w:r>
    </w:p>
  </w:endnote>
  <w:endnote w:type="continuationSeparator" w:id="0">
    <w:p w14:paraId="1E3A4AA0" w14:textId="77777777" w:rsidR="00DB7AB2" w:rsidRDefault="00DB7AB2" w:rsidP="00C31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ތ"/>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505875"/>
      <w:docPartObj>
        <w:docPartGallery w:val="Page Numbers (Bottom of Page)"/>
        <w:docPartUnique/>
      </w:docPartObj>
    </w:sdtPr>
    <w:sdtEndPr>
      <w:rPr>
        <w:rStyle w:val="PageNumber"/>
      </w:rPr>
    </w:sdtEndPr>
    <w:sdtContent>
      <w:p w14:paraId="5626335F" w14:textId="77777777" w:rsidR="00C93929" w:rsidRDefault="00DB7AB2" w:rsidP="00C35286">
        <w:pPr>
          <w:pStyle w:val="Footer"/>
          <w:framePr w:wrap="none" w:vAnchor="text" w:hAnchor="margin" w:xAlign="right" w:y="1"/>
          <w:rPr>
            <w:rStyle w:val="PageNumber"/>
          </w:rPr>
        </w:pPr>
      </w:p>
    </w:sdtContent>
  </w:sdt>
  <w:p w14:paraId="128DB4CE" w14:textId="77777777" w:rsidR="00C93929" w:rsidRDefault="00C93929" w:rsidP="00C31A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E0250" w14:textId="5CF7B0F6" w:rsidR="00C93929" w:rsidDel="00DD4E6D" w:rsidRDefault="00DD4E6D" w:rsidP="00C35286">
    <w:pPr>
      <w:pStyle w:val="Footer"/>
      <w:framePr w:wrap="none" w:vAnchor="text" w:hAnchor="margin" w:xAlign="right" w:y="1"/>
      <w:rPr>
        <w:del w:id="148" w:author="Jeffrey Taylor Kerby" w:date="2021-07-03T16:26:00Z"/>
        <w:rStyle w:val="PageNumber"/>
      </w:rPr>
    </w:pPr>
    <w:ins w:id="149" w:author="Jeffrey Taylor Kerby" w:date="2021-07-03T16:26:00Z">
      <w:r>
        <w:rPr>
          <w:rStyle w:val="PageNumber"/>
          <w:noProof/>
        </w:rPr>
        <w:fldChar w:fldCharType="begin"/>
      </w:r>
      <w:r>
        <w:rPr>
          <w:rStyle w:val="PageNumber"/>
          <w:noProof/>
        </w:rPr>
        <w:instrText xml:space="preserve"> PAGE  \* MERGEFORMAT </w:instrText>
      </w:r>
    </w:ins>
    <w:r>
      <w:rPr>
        <w:rStyle w:val="PageNumber"/>
        <w:noProof/>
      </w:rPr>
      <w:fldChar w:fldCharType="separate"/>
    </w:r>
    <w:r>
      <w:rPr>
        <w:rStyle w:val="PageNumber"/>
        <w:noProof/>
      </w:rPr>
      <w:t>7</w:t>
    </w:r>
    <w:ins w:id="150" w:author="Jeffrey Taylor Kerby" w:date="2021-07-03T16:26:00Z">
      <w:r>
        <w:rPr>
          <w:rStyle w:val="PageNumber"/>
          <w:noProof/>
        </w:rPr>
        <w:fldChar w:fldCharType="end"/>
      </w:r>
    </w:ins>
  </w:p>
  <w:customXmlDelRangeStart w:id="151" w:author="Jeffrey Taylor Kerby" w:date="2021-07-03T16:26:00Z"/>
  <w:sdt>
    <w:sdtPr>
      <w:rPr>
        <w:rStyle w:val="PageNumber"/>
      </w:rPr>
      <w:id w:val="218557135"/>
      <w:docPartObj>
        <w:docPartGallery w:val="Page Numbers (Bottom of Page)"/>
        <w:docPartUnique/>
      </w:docPartObj>
    </w:sdtPr>
    <w:sdtEndPr>
      <w:rPr>
        <w:rStyle w:val="PageNumber"/>
      </w:rPr>
    </w:sdtEndPr>
    <w:sdtContent>
      <w:customXmlDelRangeEnd w:id="151"/>
      <w:p w14:paraId="706E0250" w14:textId="5CF7B0F6" w:rsidR="00C93929" w:rsidDel="00DD4E6D" w:rsidRDefault="00C93929" w:rsidP="00C35286">
        <w:pPr>
          <w:pStyle w:val="Footer"/>
          <w:framePr w:wrap="none" w:vAnchor="text" w:hAnchor="margin" w:xAlign="right" w:y="1"/>
          <w:rPr>
            <w:del w:id="152" w:author="Jeffrey Taylor Kerby" w:date="2021-07-03T16:26:00Z"/>
            <w:rStyle w:val="PageNumber"/>
          </w:rPr>
        </w:pPr>
        <w:del w:id="153" w:author="Jeffrey Taylor Kerby" w:date="2021-07-03T16:26:00Z">
          <w:r w:rsidDel="00DD4E6D">
            <w:rPr>
              <w:rStyle w:val="PageNumber"/>
              <w:noProof/>
            </w:rPr>
            <w:delText>4</w:delText>
          </w:r>
        </w:del>
      </w:p>
      <w:customXmlDelRangeStart w:id="154" w:author="Jeffrey Taylor Kerby" w:date="2021-07-03T16:26:00Z"/>
    </w:sdtContent>
  </w:sdt>
  <w:customXmlDelRangeEnd w:id="154"/>
  <w:p w14:paraId="475BADD3" w14:textId="77777777" w:rsidR="00C93929" w:rsidRDefault="00C93929" w:rsidP="00C31AE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6765A" w14:textId="77777777" w:rsidR="00DB7AB2" w:rsidRDefault="00DB7AB2" w:rsidP="00C31AE9">
      <w:r>
        <w:separator/>
      </w:r>
    </w:p>
  </w:footnote>
  <w:footnote w:type="continuationSeparator" w:id="0">
    <w:p w14:paraId="198825A6" w14:textId="77777777" w:rsidR="00DB7AB2" w:rsidRDefault="00DB7AB2" w:rsidP="00C31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93B99"/>
    <w:multiLevelType w:val="hybridMultilevel"/>
    <w:tmpl w:val="3C08500A"/>
    <w:lvl w:ilvl="0" w:tplc="BF5470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957E5"/>
    <w:multiLevelType w:val="hybridMultilevel"/>
    <w:tmpl w:val="8006C580"/>
    <w:lvl w:ilvl="0" w:tplc="04090015">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B311F1"/>
    <w:multiLevelType w:val="hybridMultilevel"/>
    <w:tmpl w:val="369C7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C7896"/>
    <w:multiLevelType w:val="hybridMultilevel"/>
    <w:tmpl w:val="361084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07462"/>
    <w:multiLevelType w:val="hybridMultilevel"/>
    <w:tmpl w:val="B440AD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9F745B"/>
    <w:multiLevelType w:val="hybridMultilevel"/>
    <w:tmpl w:val="627A72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B6161C"/>
    <w:multiLevelType w:val="hybridMultilevel"/>
    <w:tmpl w:val="527008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2"/>
  </w:num>
  <w:num w:numId="6">
    <w:abstractNumId w:val="4"/>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ffrey Taylor Kerby">
    <w15:presenceInfo w15:providerId="AD" w15:userId="S::au646044@uni.au.dk::c54c4086-a672-4122-a67f-33fdba5a3e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2D"/>
    <w:rsid w:val="00002191"/>
    <w:rsid w:val="00003CC6"/>
    <w:rsid w:val="00004B54"/>
    <w:rsid w:val="00005939"/>
    <w:rsid w:val="00006485"/>
    <w:rsid w:val="00007096"/>
    <w:rsid w:val="00011DC2"/>
    <w:rsid w:val="00023F92"/>
    <w:rsid w:val="00031178"/>
    <w:rsid w:val="00031EDE"/>
    <w:rsid w:val="00042F83"/>
    <w:rsid w:val="00043191"/>
    <w:rsid w:val="00050B9D"/>
    <w:rsid w:val="00057DB9"/>
    <w:rsid w:val="000611D8"/>
    <w:rsid w:val="000635DB"/>
    <w:rsid w:val="00063F75"/>
    <w:rsid w:val="00064C8C"/>
    <w:rsid w:val="0006619B"/>
    <w:rsid w:val="00071659"/>
    <w:rsid w:val="00073592"/>
    <w:rsid w:val="00075761"/>
    <w:rsid w:val="000757EE"/>
    <w:rsid w:val="00076E67"/>
    <w:rsid w:val="0008454C"/>
    <w:rsid w:val="00084643"/>
    <w:rsid w:val="00084B4A"/>
    <w:rsid w:val="000874D4"/>
    <w:rsid w:val="00093577"/>
    <w:rsid w:val="0009373A"/>
    <w:rsid w:val="000A51FE"/>
    <w:rsid w:val="000A6985"/>
    <w:rsid w:val="000B137F"/>
    <w:rsid w:val="000B15C0"/>
    <w:rsid w:val="000B407C"/>
    <w:rsid w:val="000B7DD2"/>
    <w:rsid w:val="000C2AF7"/>
    <w:rsid w:val="000C770F"/>
    <w:rsid w:val="000D5CCC"/>
    <w:rsid w:val="000D75F6"/>
    <w:rsid w:val="000E69B1"/>
    <w:rsid w:val="000F02B9"/>
    <w:rsid w:val="000F13EC"/>
    <w:rsid w:val="000F294F"/>
    <w:rsid w:val="000F7364"/>
    <w:rsid w:val="0010022C"/>
    <w:rsid w:val="00102E97"/>
    <w:rsid w:val="0010326C"/>
    <w:rsid w:val="00104A42"/>
    <w:rsid w:val="00104DB7"/>
    <w:rsid w:val="001207CD"/>
    <w:rsid w:val="00121582"/>
    <w:rsid w:val="001232AA"/>
    <w:rsid w:val="00132FBB"/>
    <w:rsid w:val="0013547F"/>
    <w:rsid w:val="001365A6"/>
    <w:rsid w:val="00140270"/>
    <w:rsid w:val="00140F16"/>
    <w:rsid w:val="00146C1F"/>
    <w:rsid w:val="00150C87"/>
    <w:rsid w:val="00155C9A"/>
    <w:rsid w:val="00156721"/>
    <w:rsid w:val="00156F59"/>
    <w:rsid w:val="00163671"/>
    <w:rsid w:val="0016579E"/>
    <w:rsid w:val="00166CB4"/>
    <w:rsid w:val="00167F9E"/>
    <w:rsid w:val="0017010F"/>
    <w:rsid w:val="00172D00"/>
    <w:rsid w:val="00173690"/>
    <w:rsid w:val="00173C2C"/>
    <w:rsid w:val="00175C30"/>
    <w:rsid w:val="00177987"/>
    <w:rsid w:val="00183D83"/>
    <w:rsid w:val="00184EF9"/>
    <w:rsid w:val="001853D5"/>
    <w:rsid w:val="00186A72"/>
    <w:rsid w:val="00187AC2"/>
    <w:rsid w:val="00191571"/>
    <w:rsid w:val="001927F7"/>
    <w:rsid w:val="00193286"/>
    <w:rsid w:val="0019766A"/>
    <w:rsid w:val="001A32F9"/>
    <w:rsid w:val="001A5328"/>
    <w:rsid w:val="001A6150"/>
    <w:rsid w:val="001B0189"/>
    <w:rsid w:val="001B30D8"/>
    <w:rsid w:val="001B47DF"/>
    <w:rsid w:val="001B7D7F"/>
    <w:rsid w:val="001C098A"/>
    <w:rsid w:val="001C2198"/>
    <w:rsid w:val="001C3FCC"/>
    <w:rsid w:val="001D03AD"/>
    <w:rsid w:val="001D1B05"/>
    <w:rsid w:val="001D395E"/>
    <w:rsid w:val="001D540F"/>
    <w:rsid w:val="001D7350"/>
    <w:rsid w:val="001E2DFA"/>
    <w:rsid w:val="001E3C3F"/>
    <w:rsid w:val="001E5A75"/>
    <w:rsid w:val="001E6948"/>
    <w:rsid w:val="001E6B66"/>
    <w:rsid w:val="001F751B"/>
    <w:rsid w:val="00204F28"/>
    <w:rsid w:val="00205F4E"/>
    <w:rsid w:val="002140C9"/>
    <w:rsid w:val="002179BE"/>
    <w:rsid w:val="00220302"/>
    <w:rsid w:val="00224AC7"/>
    <w:rsid w:val="00231C51"/>
    <w:rsid w:val="00234248"/>
    <w:rsid w:val="00242533"/>
    <w:rsid w:val="00250C4F"/>
    <w:rsid w:val="00254D4A"/>
    <w:rsid w:val="00255316"/>
    <w:rsid w:val="00255891"/>
    <w:rsid w:val="00257BA7"/>
    <w:rsid w:val="00257D21"/>
    <w:rsid w:val="002622AC"/>
    <w:rsid w:val="00264E91"/>
    <w:rsid w:val="002665A3"/>
    <w:rsid w:val="00272E1E"/>
    <w:rsid w:val="00274EFF"/>
    <w:rsid w:val="00276142"/>
    <w:rsid w:val="00276247"/>
    <w:rsid w:val="002839A2"/>
    <w:rsid w:val="00286CB7"/>
    <w:rsid w:val="0029386A"/>
    <w:rsid w:val="002A1544"/>
    <w:rsid w:val="002A2102"/>
    <w:rsid w:val="002A2B68"/>
    <w:rsid w:val="002B22BA"/>
    <w:rsid w:val="002B4EA5"/>
    <w:rsid w:val="002B6087"/>
    <w:rsid w:val="002B7977"/>
    <w:rsid w:val="002B7C77"/>
    <w:rsid w:val="002B7F37"/>
    <w:rsid w:val="002C0782"/>
    <w:rsid w:val="002C23C3"/>
    <w:rsid w:val="002C28C1"/>
    <w:rsid w:val="002C73EC"/>
    <w:rsid w:val="002C74AE"/>
    <w:rsid w:val="002C7FBB"/>
    <w:rsid w:val="002D0824"/>
    <w:rsid w:val="002D6EDA"/>
    <w:rsid w:val="002E03D1"/>
    <w:rsid w:val="002E078D"/>
    <w:rsid w:val="002E5E2E"/>
    <w:rsid w:val="002E7F5C"/>
    <w:rsid w:val="002F0DD0"/>
    <w:rsid w:val="002F18F2"/>
    <w:rsid w:val="002F3D75"/>
    <w:rsid w:val="002F5799"/>
    <w:rsid w:val="002F7D66"/>
    <w:rsid w:val="00300C37"/>
    <w:rsid w:val="003011FB"/>
    <w:rsid w:val="003017CE"/>
    <w:rsid w:val="003063D2"/>
    <w:rsid w:val="0030679A"/>
    <w:rsid w:val="003069D3"/>
    <w:rsid w:val="00310626"/>
    <w:rsid w:val="00316B1F"/>
    <w:rsid w:val="00317550"/>
    <w:rsid w:val="003200DD"/>
    <w:rsid w:val="00321513"/>
    <w:rsid w:val="00332F73"/>
    <w:rsid w:val="0033415A"/>
    <w:rsid w:val="00334E75"/>
    <w:rsid w:val="00335E4C"/>
    <w:rsid w:val="00342BDE"/>
    <w:rsid w:val="003434BF"/>
    <w:rsid w:val="0034794E"/>
    <w:rsid w:val="003556AA"/>
    <w:rsid w:val="003560AA"/>
    <w:rsid w:val="0036119A"/>
    <w:rsid w:val="00364685"/>
    <w:rsid w:val="003654B5"/>
    <w:rsid w:val="003725C7"/>
    <w:rsid w:val="003733DA"/>
    <w:rsid w:val="003830D0"/>
    <w:rsid w:val="00386CBC"/>
    <w:rsid w:val="00390B4C"/>
    <w:rsid w:val="00391C40"/>
    <w:rsid w:val="00392D09"/>
    <w:rsid w:val="00393F3A"/>
    <w:rsid w:val="0039428D"/>
    <w:rsid w:val="00394908"/>
    <w:rsid w:val="00396088"/>
    <w:rsid w:val="003A15A1"/>
    <w:rsid w:val="003A59E5"/>
    <w:rsid w:val="003B178B"/>
    <w:rsid w:val="003B64C2"/>
    <w:rsid w:val="003B6FED"/>
    <w:rsid w:val="003B7CEE"/>
    <w:rsid w:val="003C2047"/>
    <w:rsid w:val="003D1117"/>
    <w:rsid w:val="003D1A8D"/>
    <w:rsid w:val="003D2D31"/>
    <w:rsid w:val="003D4587"/>
    <w:rsid w:val="003D782C"/>
    <w:rsid w:val="003E2894"/>
    <w:rsid w:val="003E54CC"/>
    <w:rsid w:val="003E58B4"/>
    <w:rsid w:val="003E62AC"/>
    <w:rsid w:val="003E67E1"/>
    <w:rsid w:val="003F09B0"/>
    <w:rsid w:val="003F3DB1"/>
    <w:rsid w:val="003F4EB7"/>
    <w:rsid w:val="003F5D28"/>
    <w:rsid w:val="0040602B"/>
    <w:rsid w:val="0040612E"/>
    <w:rsid w:val="004078A3"/>
    <w:rsid w:val="0041245E"/>
    <w:rsid w:val="00413054"/>
    <w:rsid w:val="004130B3"/>
    <w:rsid w:val="00414285"/>
    <w:rsid w:val="004227A0"/>
    <w:rsid w:val="00434380"/>
    <w:rsid w:val="004401ED"/>
    <w:rsid w:val="00441F65"/>
    <w:rsid w:val="004462EC"/>
    <w:rsid w:val="0045050B"/>
    <w:rsid w:val="00456F7C"/>
    <w:rsid w:val="00460E1C"/>
    <w:rsid w:val="00461D2D"/>
    <w:rsid w:val="00467659"/>
    <w:rsid w:val="004751ED"/>
    <w:rsid w:val="00480424"/>
    <w:rsid w:val="00485A11"/>
    <w:rsid w:val="00487C24"/>
    <w:rsid w:val="00492C6D"/>
    <w:rsid w:val="00496B75"/>
    <w:rsid w:val="004A689B"/>
    <w:rsid w:val="004A7676"/>
    <w:rsid w:val="004B0985"/>
    <w:rsid w:val="004B15B2"/>
    <w:rsid w:val="004B51FC"/>
    <w:rsid w:val="004B5576"/>
    <w:rsid w:val="004C10C3"/>
    <w:rsid w:val="004C4850"/>
    <w:rsid w:val="004C6DC3"/>
    <w:rsid w:val="004D2DB6"/>
    <w:rsid w:val="004D43D1"/>
    <w:rsid w:val="004D756D"/>
    <w:rsid w:val="004D79F2"/>
    <w:rsid w:val="004E40CA"/>
    <w:rsid w:val="004E5E45"/>
    <w:rsid w:val="004E7CA4"/>
    <w:rsid w:val="004F0559"/>
    <w:rsid w:val="004F0CB8"/>
    <w:rsid w:val="004F28A8"/>
    <w:rsid w:val="004F3CE8"/>
    <w:rsid w:val="004F3E38"/>
    <w:rsid w:val="004F4D87"/>
    <w:rsid w:val="004F64F4"/>
    <w:rsid w:val="00500888"/>
    <w:rsid w:val="00501B40"/>
    <w:rsid w:val="005067F7"/>
    <w:rsid w:val="00512A38"/>
    <w:rsid w:val="005136C2"/>
    <w:rsid w:val="005146E4"/>
    <w:rsid w:val="00515F40"/>
    <w:rsid w:val="00521BEC"/>
    <w:rsid w:val="005242BC"/>
    <w:rsid w:val="00526E04"/>
    <w:rsid w:val="00527562"/>
    <w:rsid w:val="00532CFF"/>
    <w:rsid w:val="00540E44"/>
    <w:rsid w:val="00546B27"/>
    <w:rsid w:val="0055039E"/>
    <w:rsid w:val="005521EC"/>
    <w:rsid w:val="00554C28"/>
    <w:rsid w:val="00561ACE"/>
    <w:rsid w:val="005707F9"/>
    <w:rsid w:val="00572106"/>
    <w:rsid w:val="005744FF"/>
    <w:rsid w:val="00576DAE"/>
    <w:rsid w:val="0058054E"/>
    <w:rsid w:val="005813CA"/>
    <w:rsid w:val="005835FF"/>
    <w:rsid w:val="00584366"/>
    <w:rsid w:val="00584382"/>
    <w:rsid w:val="00586D9A"/>
    <w:rsid w:val="00595616"/>
    <w:rsid w:val="005A1F17"/>
    <w:rsid w:val="005A25B8"/>
    <w:rsid w:val="005A673A"/>
    <w:rsid w:val="005A6DD8"/>
    <w:rsid w:val="005B25C6"/>
    <w:rsid w:val="005B2C68"/>
    <w:rsid w:val="005B39F2"/>
    <w:rsid w:val="005B514F"/>
    <w:rsid w:val="005B6D4B"/>
    <w:rsid w:val="005C1FBF"/>
    <w:rsid w:val="005D5D4B"/>
    <w:rsid w:val="005E3681"/>
    <w:rsid w:val="005E7FFB"/>
    <w:rsid w:val="005F0C17"/>
    <w:rsid w:val="005F3D3E"/>
    <w:rsid w:val="005F56A1"/>
    <w:rsid w:val="006051A7"/>
    <w:rsid w:val="006061C1"/>
    <w:rsid w:val="0061045F"/>
    <w:rsid w:val="006120CF"/>
    <w:rsid w:val="006136E0"/>
    <w:rsid w:val="0061438B"/>
    <w:rsid w:val="006145A0"/>
    <w:rsid w:val="00614EBD"/>
    <w:rsid w:val="00615C24"/>
    <w:rsid w:val="00616923"/>
    <w:rsid w:val="00617C6B"/>
    <w:rsid w:val="00620477"/>
    <w:rsid w:val="006255F6"/>
    <w:rsid w:val="00625E45"/>
    <w:rsid w:val="00627572"/>
    <w:rsid w:val="006327C8"/>
    <w:rsid w:val="0063561F"/>
    <w:rsid w:val="00636144"/>
    <w:rsid w:val="00636FA5"/>
    <w:rsid w:val="0064482C"/>
    <w:rsid w:val="00645F03"/>
    <w:rsid w:val="0064701D"/>
    <w:rsid w:val="00647051"/>
    <w:rsid w:val="0064719F"/>
    <w:rsid w:val="006476C3"/>
    <w:rsid w:val="006516AE"/>
    <w:rsid w:val="00653399"/>
    <w:rsid w:val="00665708"/>
    <w:rsid w:val="00666894"/>
    <w:rsid w:val="00671D97"/>
    <w:rsid w:val="00675144"/>
    <w:rsid w:val="006757EA"/>
    <w:rsid w:val="00676AA1"/>
    <w:rsid w:val="00680EE8"/>
    <w:rsid w:val="0068121B"/>
    <w:rsid w:val="00681C4C"/>
    <w:rsid w:val="00683A7C"/>
    <w:rsid w:val="006841A7"/>
    <w:rsid w:val="006852D6"/>
    <w:rsid w:val="00685B7E"/>
    <w:rsid w:val="006964CF"/>
    <w:rsid w:val="006A6063"/>
    <w:rsid w:val="006A6B49"/>
    <w:rsid w:val="006A6C09"/>
    <w:rsid w:val="006B2207"/>
    <w:rsid w:val="006B708D"/>
    <w:rsid w:val="006C3FF7"/>
    <w:rsid w:val="006D41BC"/>
    <w:rsid w:val="006D58C4"/>
    <w:rsid w:val="006D62A9"/>
    <w:rsid w:val="006E3704"/>
    <w:rsid w:val="006F13D3"/>
    <w:rsid w:val="006F27F9"/>
    <w:rsid w:val="006F63AA"/>
    <w:rsid w:val="006F6D4C"/>
    <w:rsid w:val="007014F2"/>
    <w:rsid w:val="0070184B"/>
    <w:rsid w:val="00702421"/>
    <w:rsid w:val="00702EA5"/>
    <w:rsid w:val="00703AB1"/>
    <w:rsid w:val="00704386"/>
    <w:rsid w:val="00704E5E"/>
    <w:rsid w:val="007057AB"/>
    <w:rsid w:val="00711A44"/>
    <w:rsid w:val="007169BF"/>
    <w:rsid w:val="007214DE"/>
    <w:rsid w:val="00726215"/>
    <w:rsid w:val="007420BC"/>
    <w:rsid w:val="0074467E"/>
    <w:rsid w:val="007539B4"/>
    <w:rsid w:val="007600FE"/>
    <w:rsid w:val="00761890"/>
    <w:rsid w:val="00766387"/>
    <w:rsid w:val="00767D00"/>
    <w:rsid w:val="00773749"/>
    <w:rsid w:val="0077581A"/>
    <w:rsid w:val="00775D2B"/>
    <w:rsid w:val="00782E67"/>
    <w:rsid w:val="00783B8A"/>
    <w:rsid w:val="00790271"/>
    <w:rsid w:val="00792650"/>
    <w:rsid w:val="00795F4D"/>
    <w:rsid w:val="00797602"/>
    <w:rsid w:val="007A0B56"/>
    <w:rsid w:val="007A14B6"/>
    <w:rsid w:val="007A251E"/>
    <w:rsid w:val="007B1473"/>
    <w:rsid w:val="007B2270"/>
    <w:rsid w:val="007B437A"/>
    <w:rsid w:val="007B57D9"/>
    <w:rsid w:val="007C0663"/>
    <w:rsid w:val="007D1044"/>
    <w:rsid w:val="007D12D5"/>
    <w:rsid w:val="007D31CA"/>
    <w:rsid w:val="007D3945"/>
    <w:rsid w:val="007D4AE5"/>
    <w:rsid w:val="007E0E3C"/>
    <w:rsid w:val="007E1304"/>
    <w:rsid w:val="007E5BD7"/>
    <w:rsid w:val="007F3785"/>
    <w:rsid w:val="007F3A16"/>
    <w:rsid w:val="007F46F5"/>
    <w:rsid w:val="007F5065"/>
    <w:rsid w:val="00800D4F"/>
    <w:rsid w:val="008015AF"/>
    <w:rsid w:val="00803B1A"/>
    <w:rsid w:val="008050E5"/>
    <w:rsid w:val="008261B7"/>
    <w:rsid w:val="008319DC"/>
    <w:rsid w:val="00831E44"/>
    <w:rsid w:val="0083564A"/>
    <w:rsid w:val="00840AF3"/>
    <w:rsid w:val="008429C2"/>
    <w:rsid w:val="00842BA8"/>
    <w:rsid w:val="008457A1"/>
    <w:rsid w:val="00846ADC"/>
    <w:rsid w:val="00850787"/>
    <w:rsid w:val="00850BF4"/>
    <w:rsid w:val="00855D08"/>
    <w:rsid w:val="00863223"/>
    <w:rsid w:val="008632FA"/>
    <w:rsid w:val="00863EF9"/>
    <w:rsid w:val="008640B6"/>
    <w:rsid w:val="00881302"/>
    <w:rsid w:val="008854C0"/>
    <w:rsid w:val="00890B4A"/>
    <w:rsid w:val="008921E9"/>
    <w:rsid w:val="008952AB"/>
    <w:rsid w:val="008B11ED"/>
    <w:rsid w:val="008B3230"/>
    <w:rsid w:val="008B4E34"/>
    <w:rsid w:val="008C19ED"/>
    <w:rsid w:val="008C42BC"/>
    <w:rsid w:val="008C4E99"/>
    <w:rsid w:val="008D18B4"/>
    <w:rsid w:val="008D31D9"/>
    <w:rsid w:val="008D5BEB"/>
    <w:rsid w:val="008D731F"/>
    <w:rsid w:val="008E1A31"/>
    <w:rsid w:val="008E1E25"/>
    <w:rsid w:val="008E40A4"/>
    <w:rsid w:val="008E5E2D"/>
    <w:rsid w:val="008F040C"/>
    <w:rsid w:val="008F07ED"/>
    <w:rsid w:val="008F123F"/>
    <w:rsid w:val="008F2234"/>
    <w:rsid w:val="008F3E51"/>
    <w:rsid w:val="008F7609"/>
    <w:rsid w:val="00901861"/>
    <w:rsid w:val="009018A0"/>
    <w:rsid w:val="00913EBD"/>
    <w:rsid w:val="009167AE"/>
    <w:rsid w:val="00923E32"/>
    <w:rsid w:val="00924BBA"/>
    <w:rsid w:val="009278A4"/>
    <w:rsid w:val="00927EB5"/>
    <w:rsid w:val="00930B4A"/>
    <w:rsid w:val="00933F26"/>
    <w:rsid w:val="00934566"/>
    <w:rsid w:val="009374C5"/>
    <w:rsid w:val="00937F9D"/>
    <w:rsid w:val="009402D7"/>
    <w:rsid w:val="0094299A"/>
    <w:rsid w:val="00943C7C"/>
    <w:rsid w:val="0095408D"/>
    <w:rsid w:val="00954D10"/>
    <w:rsid w:val="009555A8"/>
    <w:rsid w:val="009576AB"/>
    <w:rsid w:val="00960094"/>
    <w:rsid w:val="009612C8"/>
    <w:rsid w:val="0096208E"/>
    <w:rsid w:val="00962CF0"/>
    <w:rsid w:val="009631C7"/>
    <w:rsid w:val="00966913"/>
    <w:rsid w:val="00971D9B"/>
    <w:rsid w:val="00972F84"/>
    <w:rsid w:val="00974346"/>
    <w:rsid w:val="00976051"/>
    <w:rsid w:val="0097666E"/>
    <w:rsid w:val="00985C95"/>
    <w:rsid w:val="009910B8"/>
    <w:rsid w:val="009952CC"/>
    <w:rsid w:val="009957A8"/>
    <w:rsid w:val="00995ED3"/>
    <w:rsid w:val="009965FC"/>
    <w:rsid w:val="009A1A4B"/>
    <w:rsid w:val="009A4D1C"/>
    <w:rsid w:val="009A517F"/>
    <w:rsid w:val="009B05B7"/>
    <w:rsid w:val="009B25A3"/>
    <w:rsid w:val="009C4444"/>
    <w:rsid w:val="009C637F"/>
    <w:rsid w:val="009D1902"/>
    <w:rsid w:val="009D2823"/>
    <w:rsid w:val="009D3F88"/>
    <w:rsid w:val="009D756B"/>
    <w:rsid w:val="009E436A"/>
    <w:rsid w:val="009F21F9"/>
    <w:rsid w:val="009F3A84"/>
    <w:rsid w:val="009F73A2"/>
    <w:rsid w:val="00A00511"/>
    <w:rsid w:val="00A014E5"/>
    <w:rsid w:val="00A02687"/>
    <w:rsid w:val="00A02EFD"/>
    <w:rsid w:val="00A07E42"/>
    <w:rsid w:val="00A108F2"/>
    <w:rsid w:val="00A10C3B"/>
    <w:rsid w:val="00A10C69"/>
    <w:rsid w:val="00A21AA9"/>
    <w:rsid w:val="00A22820"/>
    <w:rsid w:val="00A2651A"/>
    <w:rsid w:val="00A33BB2"/>
    <w:rsid w:val="00A342EF"/>
    <w:rsid w:val="00A41005"/>
    <w:rsid w:val="00A43F90"/>
    <w:rsid w:val="00A44831"/>
    <w:rsid w:val="00A507A4"/>
    <w:rsid w:val="00A6626C"/>
    <w:rsid w:val="00A75F5C"/>
    <w:rsid w:val="00A770E0"/>
    <w:rsid w:val="00A806DB"/>
    <w:rsid w:val="00A81835"/>
    <w:rsid w:val="00A84B3C"/>
    <w:rsid w:val="00A8620B"/>
    <w:rsid w:val="00A87145"/>
    <w:rsid w:val="00A91499"/>
    <w:rsid w:val="00A93A51"/>
    <w:rsid w:val="00A974B7"/>
    <w:rsid w:val="00AA4F9B"/>
    <w:rsid w:val="00AA567F"/>
    <w:rsid w:val="00AB011B"/>
    <w:rsid w:val="00AB0B56"/>
    <w:rsid w:val="00AC2E8A"/>
    <w:rsid w:val="00AC3226"/>
    <w:rsid w:val="00AC3816"/>
    <w:rsid w:val="00AC3D28"/>
    <w:rsid w:val="00AC47E4"/>
    <w:rsid w:val="00AC4975"/>
    <w:rsid w:val="00AC6A95"/>
    <w:rsid w:val="00AD3DDA"/>
    <w:rsid w:val="00AD6A54"/>
    <w:rsid w:val="00AD6D52"/>
    <w:rsid w:val="00AE12CE"/>
    <w:rsid w:val="00AE2A6A"/>
    <w:rsid w:val="00AF4451"/>
    <w:rsid w:val="00AF51CD"/>
    <w:rsid w:val="00B02FA4"/>
    <w:rsid w:val="00B04980"/>
    <w:rsid w:val="00B131A5"/>
    <w:rsid w:val="00B2309A"/>
    <w:rsid w:val="00B25091"/>
    <w:rsid w:val="00B26989"/>
    <w:rsid w:val="00B27D09"/>
    <w:rsid w:val="00B313AF"/>
    <w:rsid w:val="00B34C92"/>
    <w:rsid w:val="00B34D49"/>
    <w:rsid w:val="00B35A9E"/>
    <w:rsid w:val="00B361D7"/>
    <w:rsid w:val="00B3755B"/>
    <w:rsid w:val="00B403AE"/>
    <w:rsid w:val="00B50330"/>
    <w:rsid w:val="00B53B3F"/>
    <w:rsid w:val="00B567A4"/>
    <w:rsid w:val="00B6066C"/>
    <w:rsid w:val="00B62486"/>
    <w:rsid w:val="00B62707"/>
    <w:rsid w:val="00B7615C"/>
    <w:rsid w:val="00B7731C"/>
    <w:rsid w:val="00B803C0"/>
    <w:rsid w:val="00B82893"/>
    <w:rsid w:val="00B85231"/>
    <w:rsid w:val="00B91FBB"/>
    <w:rsid w:val="00B94692"/>
    <w:rsid w:val="00B9588D"/>
    <w:rsid w:val="00BA0AE7"/>
    <w:rsid w:val="00BA0AF6"/>
    <w:rsid w:val="00BA2EFB"/>
    <w:rsid w:val="00BA37FA"/>
    <w:rsid w:val="00BA3E3F"/>
    <w:rsid w:val="00BA5554"/>
    <w:rsid w:val="00BA6469"/>
    <w:rsid w:val="00BA76E0"/>
    <w:rsid w:val="00BB055A"/>
    <w:rsid w:val="00BB05B1"/>
    <w:rsid w:val="00BB120B"/>
    <w:rsid w:val="00BB1AA7"/>
    <w:rsid w:val="00BB2886"/>
    <w:rsid w:val="00BB54B1"/>
    <w:rsid w:val="00BB7827"/>
    <w:rsid w:val="00BE256F"/>
    <w:rsid w:val="00BE2582"/>
    <w:rsid w:val="00BF154C"/>
    <w:rsid w:val="00BF51FE"/>
    <w:rsid w:val="00BF67C0"/>
    <w:rsid w:val="00BF70D7"/>
    <w:rsid w:val="00BF7DCA"/>
    <w:rsid w:val="00C00ED0"/>
    <w:rsid w:val="00C02F30"/>
    <w:rsid w:val="00C0448D"/>
    <w:rsid w:val="00C0456F"/>
    <w:rsid w:val="00C045B4"/>
    <w:rsid w:val="00C05653"/>
    <w:rsid w:val="00C05897"/>
    <w:rsid w:val="00C232CB"/>
    <w:rsid w:val="00C23F15"/>
    <w:rsid w:val="00C26D6E"/>
    <w:rsid w:val="00C27629"/>
    <w:rsid w:val="00C2788A"/>
    <w:rsid w:val="00C31AE9"/>
    <w:rsid w:val="00C35286"/>
    <w:rsid w:val="00C378F7"/>
    <w:rsid w:val="00C43981"/>
    <w:rsid w:val="00C5009D"/>
    <w:rsid w:val="00C50403"/>
    <w:rsid w:val="00C510F1"/>
    <w:rsid w:val="00C514A9"/>
    <w:rsid w:val="00C51D2E"/>
    <w:rsid w:val="00C539F1"/>
    <w:rsid w:val="00C53D82"/>
    <w:rsid w:val="00C60F60"/>
    <w:rsid w:val="00C7091E"/>
    <w:rsid w:val="00C73512"/>
    <w:rsid w:val="00C74CF7"/>
    <w:rsid w:val="00C74EBE"/>
    <w:rsid w:val="00C77CDE"/>
    <w:rsid w:val="00C81696"/>
    <w:rsid w:val="00C817F9"/>
    <w:rsid w:val="00C919CA"/>
    <w:rsid w:val="00C91FC3"/>
    <w:rsid w:val="00C93929"/>
    <w:rsid w:val="00C95857"/>
    <w:rsid w:val="00C96143"/>
    <w:rsid w:val="00CA0E02"/>
    <w:rsid w:val="00CA1DC4"/>
    <w:rsid w:val="00CA232D"/>
    <w:rsid w:val="00CA2366"/>
    <w:rsid w:val="00CA2C08"/>
    <w:rsid w:val="00CA7E6C"/>
    <w:rsid w:val="00CA7EC2"/>
    <w:rsid w:val="00CB4BEB"/>
    <w:rsid w:val="00CC10AD"/>
    <w:rsid w:val="00CC20E4"/>
    <w:rsid w:val="00CC64D9"/>
    <w:rsid w:val="00CD1B4E"/>
    <w:rsid w:val="00CD1F63"/>
    <w:rsid w:val="00CD715C"/>
    <w:rsid w:val="00CD730C"/>
    <w:rsid w:val="00CE0FE1"/>
    <w:rsid w:val="00CE2796"/>
    <w:rsid w:val="00CE3D6D"/>
    <w:rsid w:val="00CE47D4"/>
    <w:rsid w:val="00CE63A6"/>
    <w:rsid w:val="00D009E6"/>
    <w:rsid w:val="00D02804"/>
    <w:rsid w:val="00D03548"/>
    <w:rsid w:val="00D13BE5"/>
    <w:rsid w:val="00D14376"/>
    <w:rsid w:val="00D23C05"/>
    <w:rsid w:val="00D24EBA"/>
    <w:rsid w:val="00D27502"/>
    <w:rsid w:val="00D307CF"/>
    <w:rsid w:val="00D337BB"/>
    <w:rsid w:val="00D342C9"/>
    <w:rsid w:val="00D36974"/>
    <w:rsid w:val="00D41308"/>
    <w:rsid w:val="00D448A7"/>
    <w:rsid w:val="00D457F5"/>
    <w:rsid w:val="00D466F8"/>
    <w:rsid w:val="00D5031A"/>
    <w:rsid w:val="00D50B02"/>
    <w:rsid w:val="00D5109E"/>
    <w:rsid w:val="00D518AC"/>
    <w:rsid w:val="00D61360"/>
    <w:rsid w:val="00D627B1"/>
    <w:rsid w:val="00D62FD1"/>
    <w:rsid w:val="00D6346F"/>
    <w:rsid w:val="00D64353"/>
    <w:rsid w:val="00D721C6"/>
    <w:rsid w:val="00D7425B"/>
    <w:rsid w:val="00D80A01"/>
    <w:rsid w:val="00D83D8B"/>
    <w:rsid w:val="00D92E0B"/>
    <w:rsid w:val="00D94514"/>
    <w:rsid w:val="00D956F7"/>
    <w:rsid w:val="00D956FA"/>
    <w:rsid w:val="00D97071"/>
    <w:rsid w:val="00DA2156"/>
    <w:rsid w:val="00DA46B8"/>
    <w:rsid w:val="00DA4B72"/>
    <w:rsid w:val="00DA7885"/>
    <w:rsid w:val="00DB004E"/>
    <w:rsid w:val="00DB0EBB"/>
    <w:rsid w:val="00DB53DE"/>
    <w:rsid w:val="00DB596B"/>
    <w:rsid w:val="00DB7213"/>
    <w:rsid w:val="00DB7AB2"/>
    <w:rsid w:val="00DC06C6"/>
    <w:rsid w:val="00DC134B"/>
    <w:rsid w:val="00DC1D43"/>
    <w:rsid w:val="00DC2343"/>
    <w:rsid w:val="00DC457B"/>
    <w:rsid w:val="00DD314A"/>
    <w:rsid w:val="00DD49F7"/>
    <w:rsid w:val="00DD4E6D"/>
    <w:rsid w:val="00DD5D02"/>
    <w:rsid w:val="00DD7C9F"/>
    <w:rsid w:val="00DE090D"/>
    <w:rsid w:val="00DE15C9"/>
    <w:rsid w:val="00DE31BC"/>
    <w:rsid w:val="00DE3472"/>
    <w:rsid w:val="00DE7794"/>
    <w:rsid w:val="00DF1875"/>
    <w:rsid w:val="00DF2C34"/>
    <w:rsid w:val="00E038FD"/>
    <w:rsid w:val="00E11D69"/>
    <w:rsid w:val="00E15946"/>
    <w:rsid w:val="00E16560"/>
    <w:rsid w:val="00E167B6"/>
    <w:rsid w:val="00E17C70"/>
    <w:rsid w:val="00E212EA"/>
    <w:rsid w:val="00E22FB8"/>
    <w:rsid w:val="00E23CF5"/>
    <w:rsid w:val="00E2562E"/>
    <w:rsid w:val="00E26FE6"/>
    <w:rsid w:val="00E2732D"/>
    <w:rsid w:val="00E30406"/>
    <w:rsid w:val="00E3091A"/>
    <w:rsid w:val="00E32074"/>
    <w:rsid w:val="00E32B28"/>
    <w:rsid w:val="00E32BDC"/>
    <w:rsid w:val="00E35A68"/>
    <w:rsid w:val="00E36E38"/>
    <w:rsid w:val="00E40671"/>
    <w:rsid w:val="00E44250"/>
    <w:rsid w:val="00E45BF0"/>
    <w:rsid w:val="00E46E62"/>
    <w:rsid w:val="00E5236C"/>
    <w:rsid w:val="00E623CB"/>
    <w:rsid w:val="00E65B92"/>
    <w:rsid w:val="00E810D9"/>
    <w:rsid w:val="00E832FA"/>
    <w:rsid w:val="00E83300"/>
    <w:rsid w:val="00E8512C"/>
    <w:rsid w:val="00E87035"/>
    <w:rsid w:val="00E90C26"/>
    <w:rsid w:val="00E931E7"/>
    <w:rsid w:val="00E93DE7"/>
    <w:rsid w:val="00E96CF8"/>
    <w:rsid w:val="00E971AF"/>
    <w:rsid w:val="00E97292"/>
    <w:rsid w:val="00EA0A1C"/>
    <w:rsid w:val="00EA4A36"/>
    <w:rsid w:val="00EA7B6F"/>
    <w:rsid w:val="00EA7C88"/>
    <w:rsid w:val="00EB678A"/>
    <w:rsid w:val="00EB7A87"/>
    <w:rsid w:val="00EB7C28"/>
    <w:rsid w:val="00EC4850"/>
    <w:rsid w:val="00EC5AC5"/>
    <w:rsid w:val="00EC61C7"/>
    <w:rsid w:val="00ED499B"/>
    <w:rsid w:val="00ED5755"/>
    <w:rsid w:val="00ED6F93"/>
    <w:rsid w:val="00EE33CA"/>
    <w:rsid w:val="00EE4A71"/>
    <w:rsid w:val="00EE4D84"/>
    <w:rsid w:val="00EE6525"/>
    <w:rsid w:val="00EF55CB"/>
    <w:rsid w:val="00F04763"/>
    <w:rsid w:val="00F07E04"/>
    <w:rsid w:val="00F12259"/>
    <w:rsid w:val="00F16388"/>
    <w:rsid w:val="00F16794"/>
    <w:rsid w:val="00F2226A"/>
    <w:rsid w:val="00F25BAB"/>
    <w:rsid w:val="00F304F1"/>
    <w:rsid w:val="00F30904"/>
    <w:rsid w:val="00F344E6"/>
    <w:rsid w:val="00F35E2D"/>
    <w:rsid w:val="00F366E0"/>
    <w:rsid w:val="00F4197F"/>
    <w:rsid w:val="00F436D2"/>
    <w:rsid w:val="00F4662D"/>
    <w:rsid w:val="00F46ACB"/>
    <w:rsid w:val="00F558A0"/>
    <w:rsid w:val="00F57A23"/>
    <w:rsid w:val="00F61427"/>
    <w:rsid w:val="00F61842"/>
    <w:rsid w:val="00F77D5D"/>
    <w:rsid w:val="00F924B1"/>
    <w:rsid w:val="00FA2745"/>
    <w:rsid w:val="00FA29C4"/>
    <w:rsid w:val="00FA7746"/>
    <w:rsid w:val="00FB0C73"/>
    <w:rsid w:val="00FB227B"/>
    <w:rsid w:val="00FB2333"/>
    <w:rsid w:val="00FB3928"/>
    <w:rsid w:val="00FC20A7"/>
    <w:rsid w:val="00FC7A04"/>
    <w:rsid w:val="00FD22EB"/>
    <w:rsid w:val="00FE5B90"/>
    <w:rsid w:val="00FF25FD"/>
    <w:rsid w:val="00FF502C"/>
    <w:rsid w:val="00FF55FE"/>
    <w:rsid w:val="00FF7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98EC"/>
  <w15:docId w15:val="{0AB8B940-1148-9641-9BAC-331BBC5D8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5C"/>
    <w:rPr>
      <w:rFonts w:ascii="Times New Roman" w:eastAsia="Times New Roman" w:hAnsi="Times New Roman" w:cs="Times New Roman"/>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F4662D"/>
    <w:rPr>
      <w:rFonts w:ascii="Helvetica" w:eastAsiaTheme="minorHAnsi" w:hAnsi="Helvetica"/>
      <w:sz w:val="13"/>
      <w:szCs w:val="13"/>
      <w:lang w:val="en-US"/>
    </w:rPr>
  </w:style>
  <w:style w:type="paragraph" w:customStyle="1" w:styleId="p2">
    <w:name w:val="p2"/>
    <w:basedOn w:val="Normal"/>
    <w:rsid w:val="00B3755B"/>
    <w:rPr>
      <w:rFonts w:ascii="Helvetica" w:eastAsiaTheme="minorHAnsi" w:hAnsi="Helvetica"/>
      <w:sz w:val="11"/>
      <w:szCs w:val="11"/>
      <w:lang w:val="en-US"/>
    </w:rPr>
  </w:style>
  <w:style w:type="character" w:customStyle="1" w:styleId="s1">
    <w:name w:val="s1"/>
    <w:basedOn w:val="DefaultParagraphFont"/>
    <w:rsid w:val="00B3755B"/>
    <w:rPr>
      <w:rFonts w:ascii="Helvetica" w:hAnsi="Helvetica" w:hint="default"/>
      <w:sz w:val="11"/>
      <w:szCs w:val="11"/>
    </w:rPr>
  </w:style>
  <w:style w:type="character" w:customStyle="1" w:styleId="s2">
    <w:name w:val="s2"/>
    <w:basedOn w:val="DefaultParagraphFont"/>
    <w:rsid w:val="00B3755B"/>
    <w:rPr>
      <w:rFonts w:ascii="Helvetica" w:hAnsi="Helvetica" w:hint="default"/>
      <w:sz w:val="14"/>
      <w:szCs w:val="14"/>
    </w:rPr>
  </w:style>
  <w:style w:type="paragraph" w:styleId="ListParagraph">
    <w:name w:val="List Paragraph"/>
    <w:basedOn w:val="Normal"/>
    <w:uiPriority w:val="34"/>
    <w:qFormat/>
    <w:rsid w:val="002E03D1"/>
    <w:pPr>
      <w:ind w:left="720"/>
      <w:contextualSpacing/>
    </w:pPr>
    <w:rPr>
      <w:rFonts w:asciiTheme="minorHAnsi" w:eastAsiaTheme="minorHAnsi" w:hAnsiTheme="minorHAnsi" w:cstheme="minorBidi"/>
      <w:lang w:val="en-US"/>
    </w:rPr>
  </w:style>
  <w:style w:type="paragraph" w:styleId="Footer">
    <w:name w:val="footer"/>
    <w:basedOn w:val="Normal"/>
    <w:link w:val="FooterChar"/>
    <w:uiPriority w:val="99"/>
    <w:unhideWhenUsed/>
    <w:rsid w:val="00C31AE9"/>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C31AE9"/>
  </w:style>
  <w:style w:type="character" w:styleId="PageNumber">
    <w:name w:val="page number"/>
    <w:basedOn w:val="DefaultParagraphFont"/>
    <w:uiPriority w:val="99"/>
    <w:semiHidden/>
    <w:unhideWhenUsed/>
    <w:rsid w:val="00C31AE9"/>
  </w:style>
  <w:style w:type="character" w:styleId="LineNumber">
    <w:name w:val="line number"/>
    <w:basedOn w:val="DefaultParagraphFont"/>
    <w:uiPriority w:val="99"/>
    <w:semiHidden/>
    <w:unhideWhenUsed/>
    <w:rsid w:val="00C31AE9"/>
  </w:style>
  <w:style w:type="paragraph" w:styleId="BalloonText">
    <w:name w:val="Balloon Text"/>
    <w:basedOn w:val="Normal"/>
    <w:link w:val="BalloonTextChar"/>
    <w:uiPriority w:val="99"/>
    <w:semiHidden/>
    <w:unhideWhenUsed/>
    <w:rsid w:val="00F344E6"/>
    <w:rPr>
      <w:sz w:val="18"/>
      <w:szCs w:val="18"/>
      <w:lang w:val="en-US"/>
    </w:rPr>
  </w:style>
  <w:style w:type="character" w:customStyle="1" w:styleId="BalloonTextChar">
    <w:name w:val="Balloon Text Char"/>
    <w:basedOn w:val="DefaultParagraphFont"/>
    <w:link w:val="BalloonText"/>
    <w:uiPriority w:val="99"/>
    <w:semiHidden/>
    <w:rsid w:val="00F344E6"/>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F344E6"/>
    <w:rPr>
      <w:sz w:val="16"/>
      <w:szCs w:val="16"/>
    </w:rPr>
  </w:style>
  <w:style w:type="paragraph" w:styleId="CommentText">
    <w:name w:val="annotation text"/>
    <w:basedOn w:val="Normal"/>
    <w:link w:val="CommentTextChar"/>
    <w:uiPriority w:val="99"/>
    <w:semiHidden/>
    <w:unhideWhenUsed/>
    <w:rsid w:val="00F344E6"/>
    <w:rPr>
      <w:sz w:val="20"/>
      <w:szCs w:val="20"/>
      <w:lang w:val="en-US"/>
    </w:rPr>
  </w:style>
  <w:style w:type="character" w:customStyle="1" w:styleId="CommentTextChar">
    <w:name w:val="Comment Text Char"/>
    <w:basedOn w:val="DefaultParagraphFont"/>
    <w:link w:val="CommentText"/>
    <w:uiPriority w:val="99"/>
    <w:semiHidden/>
    <w:rsid w:val="00F344E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344E6"/>
    <w:rPr>
      <w:b/>
      <w:bCs/>
    </w:rPr>
  </w:style>
  <w:style w:type="character" w:customStyle="1" w:styleId="CommentSubjectChar">
    <w:name w:val="Comment Subject Char"/>
    <w:basedOn w:val="CommentTextChar"/>
    <w:link w:val="CommentSubject"/>
    <w:uiPriority w:val="99"/>
    <w:semiHidden/>
    <w:rsid w:val="00F344E6"/>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8B4E34"/>
    <w:rPr>
      <w:color w:val="808080"/>
    </w:rPr>
  </w:style>
  <w:style w:type="paragraph" w:styleId="Revision">
    <w:name w:val="Revision"/>
    <w:hidden/>
    <w:uiPriority w:val="99"/>
    <w:semiHidden/>
    <w:rsid w:val="000D5CCC"/>
    <w:rPr>
      <w:rFonts w:ascii="Times New Roman" w:eastAsia="Times New Roman" w:hAnsi="Times New Roman" w:cs="Times New Roman"/>
      <w:lang w:val="fr-FR"/>
    </w:rPr>
  </w:style>
  <w:style w:type="table" w:styleId="TableGrid">
    <w:name w:val="Table Grid"/>
    <w:basedOn w:val="TableNormal"/>
    <w:uiPriority w:val="39"/>
    <w:rsid w:val="009D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B7C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B7C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4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4B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72E1E"/>
    <w:rPr>
      <w:color w:val="0000FF"/>
      <w:u w:val="single"/>
    </w:rPr>
  </w:style>
  <w:style w:type="character" w:styleId="UnresolvedMention">
    <w:name w:val="Unresolved Mention"/>
    <w:basedOn w:val="DefaultParagraphFont"/>
    <w:uiPriority w:val="99"/>
    <w:semiHidden/>
    <w:unhideWhenUsed/>
    <w:rsid w:val="00A507A4"/>
    <w:rPr>
      <w:color w:val="605E5C"/>
      <w:shd w:val="clear" w:color="auto" w:fill="E1DFDD"/>
    </w:rPr>
  </w:style>
  <w:style w:type="character" w:styleId="FollowedHyperlink">
    <w:name w:val="FollowedHyperlink"/>
    <w:basedOn w:val="DefaultParagraphFont"/>
    <w:uiPriority w:val="99"/>
    <w:semiHidden/>
    <w:unhideWhenUsed/>
    <w:rsid w:val="0019766A"/>
    <w:rPr>
      <w:color w:val="954F72" w:themeColor="followedHyperlink"/>
      <w:u w:val="single"/>
    </w:rPr>
  </w:style>
  <w:style w:type="character" w:styleId="Emphasis">
    <w:name w:val="Emphasis"/>
    <w:basedOn w:val="DefaultParagraphFont"/>
    <w:uiPriority w:val="20"/>
    <w:qFormat/>
    <w:rsid w:val="00FA29C4"/>
    <w:rPr>
      <w:i/>
      <w:iCs/>
    </w:rPr>
  </w:style>
  <w:style w:type="paragraph" w:styleId="Header">
    <w:name w:val="header"/>
    <w:basedOn w:val="Normal"/>
    <w:link w:val="HeaderChar"/>
    <w:uiPriority w:val="99"/>
    <w:unhideWhenUsed/>
    <w:rsid w:val="00DD4E6D"/>
    <w:pPr>
      <w:tabs>
        <w:tab w:val="center" w:pos="4513"/>
        <w:tab w:val="right" w:pos="9026"/>
      </w:tabs>
    </w:pPr>
  </w:style>
  <w:style w:type="character" w:customStyle="1" w:styleId="HeaderChar">
    <w:name w:val="Header Char"/>
    <w:basedOn w:val="DefaultParagraphFont"/>
    <w:link w:val="Header"/>
    <w:uiPriority w:val="99"/>
    <w:rsid w:val="00DD4E6D"/>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8235">
      <w:bodyDiv w:val="1"/>
      <w:marLeft w:val="0"/>
      <w:marRight w:val="0"/>
      <w:marTop w:val="0"/>
      <w:marBottom w:val="0"/>
      <w:divBdr>
        <w:top w:val="none" w:sz="0" w:space="0" w:color="auto"/>
        <w:left w:val="none" w:sz="0" w:space="0" w:color="auto"/>
        <w:bottom w:val="none" w:sz="0" w:space="0" w:color="auto"/>
        <w:right w:val="none" w:sz="0" w:space="0" w:color="auto"/>
      </w:divBdr>
    </w:div>
    <w:div w:id="20475150">
      <w:bodyDiv w:val="1"/>
      <w:marLeft w:val="0"/>
      <w:marRight w:val="0"/>
      <w:marTop w:val="0"/>
      <w:marBottom w:val="0"/>
      <w:divBdr>
        <w:top w:val="none" w:sz="0" w:space="0" w:color="auto"/>
        <w:left w:val="none" w:sz="0" w:space="0" w:color="auto"/>
        <w:bottom w:val="none" w:sz="0" w:space="0" w:color="auto"/>
        <w:right w:val="none" w:sz="0" w:space="0" w:color="auto"/>
      </w:divBdr>
    </w:div>
    <w:div w:id="27411386">
      <w:bodyDiv w:val="1"/>
      <w:marLeft w:val="0"/>
      <w:marRight w:val="0"/>
      <w:marTop w:val="0"/>
      <w:marBottom w:val="0"/>
      <w:divBdr>
        <w:top w:val="none" w:sz="0" w:space="0" w:color="auto"/>
        <w:left w:val="none" w:sz="0" w:space="0" w:color="auto"/>
        <w:bottom w:val="none" w:sz="0" w:space="0" w:color="auto"/>
        <w:right w:val="none" w:sz="0" w:space="0" w:color="auto"/>
      </w:divBdr>
    </w:div>
    <w:div w:id="41102720">
      <w:bodyDiv w:val="1"/>
      <w:marLeft w:val="0"/>
      <w:marRight w:val="0"/>
      <w:marTop w:val="0"/>
      <w:marBottom w:val="0"/>
      <w:divBdr>
        <w:top w:val="none" w:sz="0" w:space="0" w:color="auto"/>
        <w:left w:val="none" w:sz="0" w:space="0" w:color="auto"/>
        <w:bottom w:val="none" w:sz="0" w:space="0" w:color="auto"/>
        <w:right w:val="none" w:sz="0" w:space="0" w:color="auto"/>
      </w:divBdr>
    </w:div>
    <w:div w:id="44302368">
      <w:bodyDiv w:val="1"/>
      <w:marLeft w:val="0"/>
      <w:marRight w:val="0"/>
      <w:marTop w:val="0"/>
      <w:marBottom w:val="0"/>
      <w:divBdr>
        <w:top w:val="none" w:sz="0" w:space="0" w:color="auto"/>
        <w:left w:val="none" w:sz="0" w:space="0" w:color="auto"/>
        <w:bottom w:val="none" w:sz="0" w:space="0" w:color="auto"/>
        <w:right w:val="none" w:sz="0" w:space="0" w:color="auto"/>
      </w:divBdr>
    </w:div>
    <w:div w:id="50421654">
      <w:bodyDiv w:val="1"/>
      <w:marLeft w:val="0"/>
      <w:marRight w:val="0"/>
      <w:marTop w:val="0"/>
      <w:marBottom w:val="0"/>
      <w:divBdr>
        <w:top w:val="none" w:sz="0" w:space="0" w:color="auto"/>
        <w:left w:val="none" w:sz="0" w:space="0" w:color="auto"/>
        <w:bottom w:val="none" w:sz="0" w:space="0" w:color="auto"/>
        <w:right w:val="none" w:sz="0" w:space="0" w:color="auto"/>
      </w:divBdr>
    </w:div>
    <w:div w:id="64381236">
      <w:bodyDiv w:val="1"/>
      <w:marLeft w:val="0"/>
      <w:marRight w:val="0"/>
      <w:marTop w:val="0"/>
      <w:marBottom w:val="0"/>
      <w:divBdr>
        <w:top w:val="none" w:sz="0" w:space="0" w:color="auto"/>
        <w:left w:val="none" w:sz="0" w:space="0" w:color="auto"/>
        <w:bottom w:val="none" w:sz="0" w:space="0" w:color="auto"/>
        <w:right w:val="none" w:sz="0" w:space="0" w:color="auto"/>
      </w:divBdr>
    </w:div>
    <w:div w:id="143591082">
      <w:bodyDiv w:val="1"/>
      <w:marLeft w:val="0"/>
      <w:marRight w:val="0"/>
      <w:marTop w:val="0"/>
      <w:marBottom w:val="0"/>
      <w:divBdr>
        <w:top w:val="none" w:sz="0" w:space="0" w:color="auto"/>
        <w:left w:val="none" w:sz="0" w:space="0" w:color="auto"/>
        <w:bottom w:val="none" w:sz="0" w:space="0" w:color="auto"/>
        <w:right w:val="none" w:sz="0" w:space="0" w:color="auto"/>
      </w:divBdr>
    </w:div>
    <w:div w:id="211116026">
      <w:bodyDiv w:val="1"/>
      <w:marLeft w:val="0"/>
      <w:marRight w:val="0"/>
      <w:marTop w:val="0"/>
      <w:marBottom w:val="0"/>
      <w:divBdr>
        <w:top w:val="none" w:sz="0" w:space="0" w:color="auto"/>
        <w:left w:val="none" w:sz="0" w:space="0" w:color="auto"/>
        <w:bottom w:val="none" w:sz="0" w:space="0" w:color="auto"/>
        <w:right w:val="none" w:sz="0" w:space="0" w:color="auto"/>
      </w:divBdr>
      <w:divsChild>
        <w:div w:id="736513682">
          <w:marLeft w:val="0"/>
          <w:marRight w:val="0"/>
          <w:marTop w:val="0"/>
          <w:marBottom w:val="0"/>
          <w:divBdr>
            <w:top w:val="none" w:sz="0" w:space="0" w:color="auto"/>
            <w:left w:val="none" w:sz="0" w:space="0" w:color="auto"/>
            <w:bottom w:val="none" w:sz="0" w:space="0" w:color="auto"/>
            <w:right w:val="none" w:sz="0" w:space="0" w:color="auto"/>
          </w:divBdr>
        </w:div>
      </w:divsChild>
    </w:div>
    <w:div w:id="260535225">
      <w:bodyDiv w:val="1"/>
      <w:marLeft w:val="0"/>
      <w:marRight w:val="0"/>
      <w:marTop w:val="0"/>
      <w:marBottom w:val="0"/>
      <w:divBdr>
        <w:top w:val="none" w:sz="0" w:space="0" w:color="auto"/>
        <w:left w:val="none" w:sz="0" w:space="0" w:color="auto"/>
        <w:bottom w:val="none" w:sz="0" w:space="0" w:color="auto"/>
        <w:right w:val="none" w:sz="0" w:space="0" w:color="auto"/>
      </w:divBdr>
    </w:div>
    <w:div w:id="342901840">
      <w:bodyDiv w:val="1"/>
      <w:marLeft w:val="0"/>
      <w:marRight w:val="0"/>
      <w:marTop w:val="0"/>
      <w:marBottom w:val="0"/>
      <w:divBdr>
        <w:top w:val="none" w:sz="0" w:space="0" w:color="auto"/>
        <w:left w:val="none" w:sz="0" w:space="0" w:color="auto"/>
        <w:bottom w:val="none" w:sz="0" w:space="0" w:color="auto"/>
        <w:right w:val="none" w:sz="0" w:space="0" w:color="auto"/>
      </w:divBdr>
    </w:div>
    <w:div w:id="359086448">
      <w:bodyDiv w:val="1"/>
      <w:marLeft w:val="0"/>
      <w:marRight w:val="0"/>
      <w:marTop w:val="0"/>
      <w:marBottom w:val="0"/>
      <w:divBdr>
        <w:top w:val="none" w:sz="0" w:space="0" w:color="auto"/>
        <w:left w:val="none" w:sz="0" w:space="0" w:color="auto"/>
        <w:bottom w:val="none" w:sz="0" w:space="0" w:color="auto"/>
        <w:right w:val="none" w:sz="0" w:space="0" w:color="auto"/>
      </w:divBdr>
    </w:div>
    <w:div w:id="379521461">
      <w:bodyDiv w:val="1"/>
      <w:marLeft w:val="0"/>
      <w:marRight w:val="0"/>
      <w:marTop w:val="0"/>
      <w:marBottom w:val="0"/>
      <w:divBdr>
        <w:top w:val="none" w:sz="0" w:space="0" w:color="auto"/>
        <w:left w:val="none" w:sz="0" w:space="0" w:color="auto"/>
        <w:bottom w:val="none" w:sz="0" w:space="0" w:color="auto"/>
        <w:right w:val="none" w:sz="0" w:space="0" w:color="auto"/>
      </w:divBdr>
    </w:div>
    <w:div w:id="429931750">
      <w:bodyDiv w:val="1"/>
      <w:marLeft w:val="0"/>
      <w:marRight w:val="0"/>
      <w:marTop w:val="0"/>
      <w:marBottom w:val="0"/>
      <w:divBdr>
        <w:top w:val="none" w:sz="0" w:space="0" w:color="auto"/>
        <w:left w:val="none" w:sz="0" w:space="0" w:color="auto"/>
        <w:bottom w:val="none" w:sz="0" w:space="0" w:color="auto"/>
        <w:right w:val="none" w:sz="0" w:space="0" w:color="auto"/>
      </w:divBdr>
    </w:div>
    <w:div w:id="494952969">
      <w:bodyDiv w:val="1"/>
      <w:marLeft w:val="0"/>
      <w:marRight w:val="0"/>
      <w:marTop w:val="0"/>
      <w:marBottom w:val="0"/>
      <w:divBdr>
        <w:top w:val="none" w:sz="0" w:space="0" w:color="auto"/>
        <w:left w:val="none" w:sz="0" w:space="0" w:color="auto"/>
        <w:bottom w:val="none" w:sz="0" w:space="0" w:color="auto"/>
        <w:right w:val="none" w:sz="0" w:space="0" w:color="auto"/>
      </w:divBdr>
    </w:div>
    <w:div w:id="541484239">
      <w:bodyDiv w:val="1"/>
      <w:marLeft w:val="0"/>
      <w:marRight w:val="0"/>
      <w:marTop w:val="0"/>
      <w:marBottom w:val="0"/>
      <w:divBdr>
        <w:top w:val="none" w:sz="0" w:space="0" w:color="auto"/>
        <w:left w:val="none" w:sz="0" w:space="0" w:color="auto"/>
        <w:bottom w:val="none" w:sz="0" w:space="0" w:color="auto"/>
        <w:right w:val="none" w:sz="0" w:space="0" w:color="auto"/>
      </w:divBdr>
    </w:div>
    <w:div w:id="612246777">
      <w:bodyDiv w:val="1"/>
      <w:marLeft w:val="0"/>
      <w:marRight w:val="0"/>
      <w:marTop w:val="0"/>
      <w:marBottom w:val="0"/>
      <w:divBdr>
        <w:top w:val="none" w:sz="0" w:space="0" w:color="auto"/>
        <w:left w:val="none" w:sz="0" w:space="0" w:color="auto"/>
        <w:bottom w:val="none" w:sz="0" w:space="0" w:color="auto"/>
        <w:right w:val="none" w:sz="0" w:space="0" w:color="auto"/>
      </w:divBdr>
    </w:div>
    <w:div w:id="616445184">
      <w:bodyDiv w:val="1"/>
      <w:marLeft w:val="0"/>
      <w:marRight w:val="0"/>
      <w:marTop w:val="0"/>
      <w:marBottom w:val="0"/>
      <w:divBdr>
        <w:top w:val="none" w:sz="0" w:space="0" w:color="auto"/>
        <w:left w:val="none" w:sz="0" w:space="0" w:color="auto"/>
        <w:bottom w:val="none" w:sz="0" w:space="0" w:color="auto"/>
        <w:right w:val="none" w:sz="0" w:space="0" w:color="auto"/>
      </w:divBdr>
    </w:div>
    <w:div w:id="705133251">
      <w:bodyDiv w:val="1"/>
      <w:marLeft w:val="0"/>
      <w:marRight w:val="0"/>
      <w:marTop w:val="0"/>
      <w:marBottom w:val="0"/>
      <w:divBdr>
        <w:top w:val="none" w:sz="0" w:space="0" w:color="auto"/>
        <w:left w:val="none" w:sz="0" w:space="0" w:color="auto"/>
        <w:bottom w:val="none" w:sz="0" w:space="0" w:color="auto"/>
        <w:right w:val="none" w:sz="0" w:space="0" w:color="auto"/>
      </w:divBdr>
    </w:div>
    <w:div w:id="790786561">
      <w:bodyDiv w:val="1"/>
      <w:marLeft w:val="0"/>
      <w:marRight w:val="0"/>
      <w:marTop w:val="0"/>
      <w:marBottom w:val="0"/>
      <w:divBdr>
        <w:top w:val="none" w:sz="0" w:space="0" w:color="auto"/>
        <w:left w:val="none" w:sz="0" w:space="0" w:color="auto"/>
        <w:bottom w:val="none" w:sz="0" w:space="0" w:color="auto"/>
        <w:right w:val="none" w:sz="0" w:space="0" w:color="auto"/>
      </w:divBdr>
    </w:div>
    <w:div w:id="808278709">
      <w:bodyDiv w:val="1"/>
      <w:marLeft w:val="0"/>
      <w:marRight w:val="0"/>
      <w:marTop w:val="0"/>
      <w:marBottom w:val="0"/>
      <w:divBdr>
        <w:top w:val="none" w:sz="0" w:space="0" w:color="auto"/>
        <w:left w:val="none" w:sz="0" w:space="0" w:color="auto"/>
        <w:bottom w:val="none" w:sz="0" w:space="0" w:color="auto"/>
        <w:right w:val="none" w:sz="0" w:space="0" w:color="auto"/>
      </w:divBdr>
    </w:div>
    <w:div w:id="894774928">
      <w:bodyDiv w:val="1"/>
      <w:marLeft w:val="0"/>
      <w:marRight w:val="0"/>
      <w:marTop w:val="0"/>
      <w:marBottom w:val="0"/>
      <w:divBdr>
        <w:top w:val="none" w:sz="0" w:space="0" w:color="auto"/>
        <w:left w:val="none" w:sz="0" w:space="0" w:color="auto"/>
        <w:bottom w:val="none" w:sz="0" w:space="0" w:color="auto"/>
        <w:right w:val="none" w:sz="0" w:space="0" w:color="auto"/>
      </w:divBdr>
    </w:div>
    <w:div w:id="1039815557">
      <w:bodyDiv w:val="1"/>
      <w:marLeft w:val="0"/>
      <w:marRight w:val="0"/>
      <w:marTop w:val="0"/>
      <w:marBottom w:val="0"/>
      <w:divBdr>
        <w:top w:val="none" w:sz="0" w:space="0" w:color="auto"/>
        <w:left w:val="none" w:sz="0" w:space="0" w:color="auto"/>
        <w:bottom w:val="none" w:sz="0" w:space="0" w:color="auto"/>
        <w:right w:val="none" w:sz="0" w:space="0" w:color="auto"/>
      </w:divBdr>
    </w:div>
    <w:div w:id="1189686563">
      <w:bodyDiv w:val="1"/>
      <w:marLeft w:val="0"/>
      <w:marRight w:val="0"/>
      <w:marTop w:val="0"/>
      <w:marBottom w:val="0"/>
      <w:divBdr>
        <w:top w:val="none" w:sz="0" w:space="0" w:color="auto"/>
        <w:left w:val="none" w:sz="0" w:space="0" w:color="auto"/>
        <w:bottom w:val="none" w:sz="0" w:space="0" w:color="auto"/>
        <w:right w:val="none" w:sz="0" w:space="0" w:color="auto"/>
      </w:divBdr>
    </w:div>
    <w:div w:id="1192573643">
      <w:bodyDiv w:val="1"/>
      <w:marLeft w:val="0"/>
      <w:marRight w:val="0"/>
      <w:marTop w:val="0"/>
      <w:marBottom w:val="0"/>
      <w:divBdr>
        <w:top w:val="none" w:sz="0" w:space="0" w:color="auto"/>
        <w:left w:val="none" w:sz="0" w:space="0" w:color="auto"/>
        <w:bottom w:val="none" w:sz="0" w:space="0" w:color="auto"/>
        <w:right w:val="none" w:sz="0" w:space="0" w:color="auto"/>
      </w:divBdr>
    </w:div>
    <w:div w:id="1237665166">
      <w:bodyDiv w:val="1"/>
      <w:marLeft w:val="0"/>
      <w:marRight w:val="0"/>
      <w:marTop w:val="0"/>
      <w:marBottom w:val="0"/>
      <w:divBdr>
        <w:top w:val="none" w:sz="0" w:space="0" w:color="auto"/>
        <w:left w:val="none" w:sz="0" w:space="0" w:color="auto"/>
        <w:bottom w:val="none" w:sz="0" w:space="0" w:color="auto"/>
        <w:right w:val="none" w:sz="0" w:space="0" w:color="auto"/>
      </w:divBdr>
    </w:div>
    <w:div w:id="1261445733">
      <w:bodyDiv w:val="1"/>
      <w:marLeft w:val="0"/>
      <w:marRight w:val="0"/>
      <w:marTop w:val="0"/>
      <w:marBottom w:val="0"/>
      <w:divBdr>
        <w:top w:val="none" w:sz="0" w:space="0" w:color="auto"/>
        <w:left w:val="none" w:sz="0" w:space="0" w:color="auto"/>
        <w:bottom w:val="none" w:sz="0" w:space="0" w:color="auto"/>
        <w:right w:val="none" w:sz="0" w:space="0" w:color="auto"/>
      </w:divBdr>
    </w:div>
    <w:div w:id="1270357725">
      <w:bodyDiv w:val="1"/>
      <w:marLeft w:val="0"/>
      <w:marRight w:val="0"/>
      <w:marTop w:val="0"/>
      <w:marBottom w:val="0"/>
      <w:divBdr>
        <w:top w:val="none" w:sz="0" w:space="0" w:color="auto"/>
        <w:left w:val="none" w:sz="0" w:space="0" w:color="auto"/>
        <w:bottom w:val="none" w:sz="0" w:space="0" w:color="auto"/>
        <w:right w:val="none" w:sz="0" w:space="0" w:color="auto"/>
      </w:divBdr>
    </w:div>
    <w:div w:id="1292326010">
      <w:bodyDiv w:val="1"/>
      <w:marLeft w:val="0"/>
      <w:marRight w:val="0"/>
      <w:marTop w:val="0"/>
      <w:marBottom w:val="0"/>
      <w:divBdr>
        <w:top w:val="none" w:sz="0" w:space="0" w:color="auto"/>
        <w:left w:val="none" w:sz="0" w:space="0" w:color="auto"/>
        <w:bottom w:val="none" w:sz="0" w:space="0" w:color="auto"/>
        <w:right w:val="none" w:sz="0" w:space="0" w:color="auto"/>
      </w:divBdr>
    </w:div>
    <w:div w:id="1384527625">
      <w:bodyDiv w:val="1"/>
      <w:marLeft w:val="0"/>
      <w:marRight w:val="0"/>
      <w:marTop w:val="0"/>
      <w:marBottom w:val="0"/>
      <w:divBdr>
        <w:top w:val="none" w:sz="0" w:space="0" w:color="auto"/>
        <w:left w:val="none" w:sz="0" w:space="0" w:color="auto"/>
        <w:bottom w:val="none" w:sz="0" w:space="0" w:color="auto"/>
        <w:right w:val="none" w:sz="0" w:space="0" w:color="auto"/>
      </w:divBdr>
    </w:div>
    <w:div w:id="1426540041">
      <w:bodyDiv w:val="1"/>
      <w:marLeft w:val="0"/>
      <w:marRight w:val="0"/>
      <w:marTop w:val="0"/>
      <w:marBottom w:val="0"/>
      <w:divBdr>
        <w:top w:val="none" w:sz="0" w:space="0" w:color="auto"/>
        <w:left w:val="none" w:sz="0" w:space="0" w:color="auto"/>
        <w:bottom w:val="none" w:sz="0" w:space="0" w:color="auto"/>
        <w:right w:val="none" w:sz="0" w:space="0" w:color="auto"/>
      </w:divBdr>
    </w:div>
    <w:div w:id="1444419058">
      <w:bodyDiv w:val="1"/>
      <w:marLeft w:val="0"/>
      <w:marRight w:val="0"/>
      <w:marTop w:val="0"/>
      <w:marBottom w:val="0"/>
      <w:divBdr>
        <w:top w:val="none" w:sz="0" w:space="0" w:color="auto"/>
        <w:left w:val="none" w:sz="0" w:space="0" w:color="auto"/>
        <w:bottom w:val="none" w:sz="0" w:space="0" w:color="auto"/>
        <w:right w:val="none" w:sz="0" w:space="0" w:color="auto"/>
      </w:divBdr>
    </w:div>
    <w:div w:id="1463032898">
      <w:bodyDiv w:val="1"/>
      <w:marLeft w:val="0"/>
      <w:marRight w:val="0"/>
      <w:marTop w:val="0"/>
      <w:marBottom w:val="0"/>
      <w:divBdr>
        <w:top w:val="none" w:sz="0" w:space="0" w:color="auto"/>
        <w:left w:val="none" w:sz="0" w:space="0" w:color="auto"/>
        <w:bottom w:val="none" w:sz="0" w:space="0" w:color="auto"/>
        <w:right w:val="none" w:sz="0" w:space="0" w:color="auto"/>
      </w:divBdr>
    </w:div>
    <w:div w:id="1467310159">
      <w:bodyDiv w:val="1"/>
      <w:marLeft w:val="0"/>
      <w:marRight w:val="0"/>
      <w:marTop w:val="0"/>
      <w:marBottom w:val="0"/>
      <w:divBdr>
        <w:top w:val="none" w:sz="0" w:space="0" w:color="auto"/>
        <w:left w:val="none" w:sz="0" w:space="0" w:color="auto"/>
        <w:bottom w:val="none" w:sz="0" w:space="0" w:color="auto"/>
        <w:right w:val="none" w:sz="0" w:space="0" w:color="auto"/>
      </w:divBdr>
    </w:div>
    <w:div w:id="1474247781">
      <w:bodyDiv w:val="1"/>
      <w:marLeft w:val="0"/>
      <w:marRight w:val="0"/>
      <w:marTop w:val="0"/>
      <w:marBottom w:val="0"/>
      <w:divBdr>
        <w:top w:val="none" w:sz="0" w:space="0" w:color="auto"/>
        <w:left w:val="none" w:sz="0" w:space="0" w:color="auto"/>
        <w:bottom w:val="none" w:sz="0" w:space="0" w:color="auto"/>
        <w:right w:val="none" w:sz="0" w:space="0" w:color="auto"/>
      </w:divBdr>
    </w:div>
    <w:div w:id="1523543484">
      <w:bodyDiv w:val="1"/>
      <w:marLeft w:val="0"/>
      <w:marRight w:val="0"/>
      <w:marTop w:val="0"/>
      <w:marBottom w:val="0"/>
      <w:divBdr>
        <w:top w:val="none" w:sz="0" w:space="0" w:color="auto"/>
        <w:left w:val="none" w:sz="0" w:space="0" w:color="auto"/>
        <w:bottom w:val="none" w:sz="0" w:space="0" w:color="auto"/>
        <w:right w:val="none" w:sz="0" w:space="0" w:color="auto"/>
      </w:divBdr>
    </w:div>
    <w:div w:id="1534148159">
      <w:bodyDiv w:val="1"/>
      <w:marLeft w:val="0"/>
      <w:marRight w:val="0"/>
      <w:marTop w:val="0"/>
      <w:marBottom w:val="0"/>
      <w:divBdr>
        <w:top w:val="none" w:sz="0" w:space="0" w:color="auto"/>
        <w:left w:val="none" w:sz="0" w:space="0" w:color="auto"/>
        <w:bottom w:val="none" w:sz="0" w:space="0" w:color="auto"/>
        <w:right w:val="none" w:sz="0" w:space="0" w:color="auto"/>
      </w:divBdr>
    </w:div>
    <w:div w:id="1539774962">
      <w:bodyDiv w:val="1"/>
      <w:marLeft w:val="0"/>
      <w:marRight w:val="0"/>
      <w:marTop w:val="0"/>
      <w:marBottom w:val="0"/>
      <w:divBdr>
        <w:top w:val="none" w:sz="0" w:space="0" w:color="auto"/>
        <w:left w:val="none" w:sz="0" w:space="0" w:color="auto"/>
        <w:bottom w:val="none" w:sz="0" w:space="0" w:color="auto"/>
        <w:right w:val="none" w:sz="0" w:space="0" w:color="auto"/>
      </w:divBdr>
    </w:div>
    <w:div w:id="1547328962">
      <w:bodyDiv w:val="1"/>
      <w:marLeft w:val="0"/>
      <w:marRight w:val="0"/>
      <w:marTop w:val="0"/>
      <w:marBottom w:val="0"/>
      <w:divBdr>
        <w:top w:val="none" w:sz="0" w:space="0" w:color="auto"/>
        <w:left w:val="none" w:sz="0" w:space="0" w:color="auto"/>
        <w:bottom w:val="none" w:sz="0" w:space="0" w:color="auto"/>
        <w:right w:val="none" w:sz="0" w:space="0" w:color="auto"/>
      </w:divBdr>
      <w:divsChild>
        <w:div w:id="1541162467">
          <w:marLeft w:val="0"/>
          <w:marRight w:val="0"/>
          <w:marTop w:val="0"/>
          <w:marBottom w:val="0"/>
          <w:divBdr>
            <w:top w:val="none" w:sz="0" w:space="0" w:color="auto"/>
            <w:left w:val="none" w:sz="0" w:space="0" w:color="auto"/>
            <w:bottom w:val="none" w:sz="0" w:space="0" w:color="auto"/>
            <w:right w:val="none" w:sz="0" w:space="0" w:color="auto"/>
          </w:divBdr>
        </w:div>
      </w:divsChild>
    </w:div>
    <w:div w:id="1547985463">
      <w:bodyDiv w:val="1"/>
      <w:marLeft w:val="0"/>
      <w:marRight w:val="0"/>
      <w:marTop w:val="0"/>
      <w:marBottom w:val="0"/>
      <w:divBdr>
        <w:top w:val="none" w:sz="0" w:space="0" w:color="auto"/>
        <w:left w:val="none" w:sz="0" w:space="0" w:color="auto"/>
        <w:bottom w:val="none" w:sz="0" w:space="0" w:color="auto"/>
        <w:right w:val="none" w:sz="0" w:space="0" w:color="auto"/>
      </w:divBdr>
    </w:div>
    <w:div w:id="1576547369">
      <w:bodyDiv w:val="1"/>
      <w:marLeft w:val="0"/>
      <w:marRight w:val="0"/>
      <w:marTop w:val="0"/>
      <w:marBottom w:val="0"/>
      <w:divBdr>
        <w:top w:val="none" w:sz="0" w:space="0" w:color="auto"/>
        <w:left w:val="none" w:sz="0" w:space="0" w:color="auto"/>
        <w:bottom w:val="none" w:sz="0" w:space="0" w:color="auto"/>
        <w:right w:val="none" w:sz="0" w:space="0" w:color="auto"/>
      </w:divBdr>
    </w:div>
    <w:div w:id="1637641843">
      <w:bodyDiv w:val="1"/>
      <w:marLeft w:val="0"/>
      <w:marRight w:val="0"/>
      <w:marTop w:val="0"/>
      <w:marBottom w:val="0"/>
      <w:divBdr>
        <w:top w:val="none" w:sz="0" w:space="0" w:color="auto"/>
        <w:left w:val="none" w:sz="0" w:space="0" w:color="auto"/>
        <w:bottom w:val="none" w:sz="0" w:space="0" w:color="auto"/>
        <w:right w:val="none" w:sz="0" w:space="0" w:color="auto"/>
      </w:divBdr>
    </w:div>
    <w:div w:id="1674801160">
      <w:bodyDiv w:val="1"/>
      <w:marLeft w:val="0"/>
      <w:marRight w:val="0"/>
      <w:marTop w:val="0"/>
      <w:marBottom w:val="0"/>
      <w:divBdr>
        <w:top w:val="none" w:sz="0" w:space="0" w:color="auto"/>
        <w:left w:val="none" w:sz="0" w:space="0" w:color="auto"/>
        <w:bottom w:val="none" w:sz="0" w:space="0" w:color="auto"/>
        <w:right w:val="none" w:sz="0" w:space="0" w:color="auto"/>
      </w:divBdr>
    </w:div>
    <w:div w:id="1685396792">
      <w:bodyDiv w:val="1"/>
      <w:marLeft w:val="0"/>
      <w:marRight w:val="0"/>
      <w:marTop w:val="0"/>
      <w:marBottom w:val="0"/>
      <w:divBdr>
        <w:top w:val="none" w:sz="0" w:space="0" w:color="auto"/>
        <w:left w:val="none" w:sz="0" w:space="0" w:color="auto"/>
        <w:bottom w:val="none" w:sz="0" w:space="0" w:color="auto"/>
        <w:right w:val="none" w:sz="0" w:space="0" w:color="auto"/>
      </w:divBdr>
    </w:div>
    <w:div w:id="1709183401">
      <w:bodyDiv w:val="1"/>
      <w:marLeft w:val="0"/>
      <w:marRight w:val="0"/>
      <w:marTop w:val="0"/>
      <w:marBottom w:val="0"/>
      <w:divBdr>
        <w:top w:val="none" w:sz="0" w:space="0" w:color="auto"/>
        <w:left w:val="none" w:sz="0" w:space="0" w:color="auto"/>
        <w:bottom w:val="none" w:sz="0" w:space="0" w:color="auto"/>
        <w:right w:val="none" w:sz="0" w:space="0" w:color="auto"/>
      </w:divBdr>
    </w:div>
    <w:div w:id="1717656633">
      <w:bodyDiv w:val="1"/>
      <w:marLeft w:val="0"/>
      <w:marRight w:val="0"/>
      <w:marTop w:val="0"/>
      <w:marBottom w:val="0"/>
      <w:divBdr>
        <w:top w:val="none" w:sz="0" w:space="0" w:color="auto"/>
        <w:left w:val="none" w:sz="0" w:space="0" w:color="auto"/>
        <w:bottom w:val="none" w:sz="0" w:space="0" w:color="auto"/>
        <w:right w:val="none" w:sz="0" w:space="0" w:color="auto"/>
      </w:divBdr>
    </w:div>
    <w:div w:id="1752585427">
      <w:bodyDiv w:val="1"/>
      <w:marLeft w:val="0"/>
      <w:marRight w:val="0"/>
      <w:marTop w:val="0"/>
      <w:marBottom w:val="0"/>
      <w:divBdr>
        <w:top w:val="none" w:sz="0" w:space="0" w:color="auto"/>
        <w:left w:val="none" w:sz="0" w:space="0" w:color="auto"/>
        <w:bottom w:val="none" w:sz="0" w:space="0" w:color="auto"/>
        <w:right w:val="none" w:sz="0" w:space="0" w:color="auto"/>
      </w:divBdr>
    </w:div>
    <w:div w:id="1859463959">
      <w:bodyDiv w:val="1"/>
      <w:marLeft w:val="0"/>
      <w:marRight w:val="0"/>
      <w:marTop w:val="0"/>
      <w:marBottom w:val="0"/>
      <w:divBdr>
        <w:top w:val="none" w:sz="0" w:space="0" w:color="auto"/>
        <w:left w:val="none" w:sz="0" w:space="0" w:color="auto"/>
        <w:bottom w:val="none" w:sz="0" w:space="0" w:color="auto"/>
        <w:right w:val="none" w:sz="0" w:space="0" w:color="auto"/>
      </w:divBdr>
    </w:div>
    <w:div w:id="1931817853">
      <w:bodyDiv w:val="1"/>
      <w:marLeft w:val="0"/>
      <w:marRight w:val="0"/>
      <w:marTop w:val="0"/>
      <w:marBottom w:val="0"/>
      <w:divBdr>
        <w:top w:val="none" w:sz="0" w:space="0" w:color="auto"/>
        <w:left w:val="none" w:sz="0" w:space="0" w:color="auto"/>
        <w:bottom w:val="none" w:sz="0" w:space="0" w:color="auto"/>
        <w:right w:val="none" w:sz="0" w:space="0" w:color="auto"/>
      </w:divBdr>
    </w:div>
    <w:div w:id="1946111283">
      <w:bodyDiv w:val="1"/>
      <w:marLeft w:val="0"/>
      <w:marRight w:val="0"/>
      <w:marTop w:val="0"/>
      <w:marBottom w:val="0"/>
      <w:divBdr>
        <w:top w:val="none" w:sz="0" w:space="0" w:color="auto"/>
        <w:left w:val="none" w:sz="0" w:space="0" w:color="auto"/>
        <w:bottom w:val="none" w:sz="0" w:space="0" w:color="auto"/>
        <w:right w:val="none" w:sz="0" w:space="0" w:color="auto"/>
      </w:divBdr>
    </w:div>
    <w:div w:id="1955479251">
      <w:bodyDiv w:val="1"/>
      <w:marLeft w:val="0"/>
      <w:marRight w:val="0"/>
      <w:marTop w:val="0"/>
      <w:marBottom w:val="0"/>
      <w:divBdr>
        <w:top w:val="none" w:sz="0" w:space="0" w:color="auto"/>
        <w:left w:val="none" w:sz="0" w:space="0" w:color="auto"/>
        <w:bottom w:val="none" w:sz="0" w:space="0" w:color="auto"/>
        <w:right w:val="none" w:sz="0" w:space="0" w:color="auto"/>
      </w:divBdr>
    </w:div>
    <w:div w:id="1983578522">
      <w:bodyDiv w:val="1"/>
      <w:marLeft w:val="0"/>
      <w:marRight w:val="0"/>
      <w:marTop w:val="0"/>
      <w:marBottom w:val="0"/>
      <w:divBdr>
        <w:top w:val="none" w:sz="0" w:space="0" w:color="auto"/>
        <w:left w:val="none" w:sz="0" w:space="0" w:color="auto"/>
        <w:bottom w:val="none" w:sz="0" w:space="0" w:color="auto"/>
        <w:right w:val="none" w:sz="0" w:space="0" w:color="auto"/>
      </w:divBdr>
    </w:div>
    <w:div w:id="2087141040">
      <w:bodyDiv w:val="1"/>
      <w:marLeft w:val="0"/>
      <w:marRight w:val="0"/>
      <w:marTop w:val="0"/>
      <w:marBottom w:val="0"/>
      <w:divBdr>
        <w:top w:val="none" w:sz="0" w:space="0" w:color="auto"/>
        <w:left w:val="none" w:sz="0" w:space="0" w:color="auto"/>
        <w:bottom w:val="none" w:sz="0" w:space="0" w:color="auto"/>
        <w:right w:val="none" w:sz="0" w:space="0" w:color="auto"/>
      </w:divBdr>
    </w:div>
    <w:div w:id="20921938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D98F0-B224-B34A-83BC-CF4A2053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46</Pages>
  <Words>8823</Words>
  <Characters>50295</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Venkataraman, Vivek V.</dc:creator>
  <cp:lastModifiedBy>Jeffrey Taylor Kerby</cp:lastModifiedBy>
  <cp:revision>3</cp:revision>
  <cp:lastPrinted>2019-01-16T13:42:00Z</cp:lastPrinted>
  <dcterms:created xsi:type="dcterms:W3CDTF">2021-06-30T20:03:00Z</dcterms:created>
  <dcterms:modified xsi:type="dcterms:W3CDTF">2021-07-03T14:56:00Z</dcterms:modified>
</cp:coreProperties>
</file>